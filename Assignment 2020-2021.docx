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axgsqk1ffkjk" w:id="0"/>
      <w:bookmarkEnd w:id="0"/>
      <w:r w:rsidDel="00000000" w:rsidR="00000000" w:rsidRPr="00000000">
        <w:rPr>
          <w:rtl w:val="0"/>
        </w:rPr>
      </w:r>
    </w:p>
    <w:tbl>
      <w:tblPr>
        <w:tblStyle w:val="Table1"/>
        <w:tblW w:w="102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8025"/>
        <w:tblGridChange w:id="0">
          <w:tblGrid>
            <w:gridCol w:w="2175"/>
            <w:gridCol w:w="8025"/>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2">
            <w:pPr>
              <w:pStyle w:val="Title"/>
              <w:rPr/>
            </w:pPr>
            <w:bookmarkStart w:colFirst="0" w:colLast="0" w:name="_46w1ljj5j9vp" w:id="1"/>
            <w:bookmarkEnd w:id="1"/>
            <w:r w:rsidDel="00000000" w:rsidR="00000000" w:rsidRPr="00000000">
              <w:rPr/>
              <w:drawing>
                <wp:inline distB="114300" distT="114300" distL="114300" distR="114300">
                  <wp:extent cx="1247775" cy="495300"/>
                  <wp:effectExtent b="0" l="0" r="0" t="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247775" cy="4953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3">
            <w:pPr>
              <w:pStyle w:val="Heading1"/>
              <w:spacing w:before="0" w:lineRule="auto"/>
              <w:rPr/>
            </w:pPr>
            <w:bookmarkStart w:colFirst="0" w:colLast="0" w:name="_dwo5anm41b19" w:id="2"/>
            <w:bookmarkEnd w:id="2"/>
            <w:r w:rsidDel="00000000" w:rsidR="00000000" w:rsidRPr="00000000">
              <w:rPr>
                <w:rtl w:val="0"/>
              </w:rPr>
              <w:t xml:space="preserve">COM3504/COM6504 Intelligent Web </w:t>
            </w:r>
          </w:p>
          <w:p w:rsidR="00000000" w:rsidDel="00000000" w:rsidP="00000000" w:rsidRDefault="00000000" w:rsidRPr="00000000" w14:paraId="00000004">
            <w:pPr>
              <w:pStyle w:val="Title"/>
              <w:rPr/>
            </w:pPr>
            <w:bookmarkStart w:colFirst="0" w:colLast="0" w:name="_sjd58fecci9" w:id="3"/>
            <w:bookmarkEnd w:id="3"/>
            <w:r w:rsidDel="00000000" w:rsidR="00000000" w:rsidRPr="00000000">
              <w:rPr>
                <w:rtl w:val="0"/>
              </w:rPr>
              <w:t xml:space="preserve">Assignment 2020-2021</w:t>
            </w:r>
          </w:p>
        </w:tc>
      </w:tr>
    </w:tbl>
    <w:p w:rsidR="00000000" w:rsidDel="00000000" w:rsidP="00000000" w:rsidRDefault="00000000" w:rsidRPr="00000000" w14:paraId="00000005">
      <w:pPr>
        <w:pStyle w:val="Title"/>
        <w:rPr/>
      </w:pPr>
      <w:bookmarkStart w:colFirst="0" w:colLast="0" w:name="_4jywwblj0gac" w:id="4"/>
      <w:bookmarkEnd w:id="4"/>
      <w:r w:rsidDel="00000000" w:rsidR="00000000" w:rsidRPr="00000000">
        <w:rPr>
          <w:rtl w:val="0"/>
        </w:rPr>
      </w:r>
    </w:p>
    <w:p w:rsidR="00000000" w:rsidDel="00000000" w:rsidP="00000000" w:rsidRDefault="00000000" w:rsidRPr="00000000" w14:paraId="00000006">
      <w:pPr>
        <w:pStyle w:val="Title"/>
        <w:rPr/>
      </w:pPr>
      <w:bookmarkStart w:colFirst="0" w:colLast="0" w:name="_5swiw1dww9nw" w:id="5"/>
      <w:bookmarkEnd w:id="5"/>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This assignment is primarily concerned with applying the ideas that are being presented in the module on methods for accessing the Web and making sense of its content. In providing a solution, you are required to use the methods and techniques taught in the module. </w:t>
      </w:r>
    </w:p>
    <w:p w:rsidR="00000000" w:rsidDel="00000000" w:rsidP="00000000" w:rsidRDefault="00000000" w:rsidRPr="00000000" w14:paraId="00000008">
      <w:pPr>
        <w:pStyle w:val="Heading2"/>
        <w:rPr/>
      </w:pPr>
      <w:bookmarkStart w:colFirst="0" w:colLast="0" w:name="_e14wew1ind9f" w:id="6"/>
      <w:bookmarkEnd w:id="6"/>
      <w:r w:rsidDel="00000000" w:rsidR="00000000" w:rsidRPr="00000000">
        <w:rPr>
          <w:rtl w:val="0"/>
        </w:rPr>
        <w:t xml:space="preserve">Scenario</w:t>
      </w:r>
    </w:p>
    <w:p w:rsidR="00000000" w:rsidDel="00000000" w:rsidP="00000000" w:rsidRDefault="00000000" w:rsidRPr="00000000" w14:paraId="00000009">
      <w:pPr>
        <w:pStyle w:val="Title"/>
        <w:rPr/>
      </w:pPr>
      <w:bookmarkStart w:colFirst="0" w:colLast="0" w:name="_m3b3ghmy0sr4" w:id="7"/>
      <w:bookmarkEnd w:id="7"/>
      <w:r w:rsidDel="00000000" w:rsidR="00000000" w:rsidRPr="00000000">
        <w:rPr>
          <w:rtl w:val="0"/>
        </w:rPr>
        <w:t xml:space="preserve">You are supporting some secret agents who need to exchange relevant information with another agent using images and text. The information is in the form of images and annotations. Annotations can be textual or hand drawn using the mouse, e.g showing a path to follow to get a package, instructions on how to open doors, etc. Instructions can be composed of multiple images. For example</w:t>
      </w:r>
    </w:p>
    <w:p w:rsidR="00000000" w:rsidDel="00000000" w:rsidP="00000000" w:rsidRDefault="00000000" w:rsidRPr="00000000" w14:paraId="0000000A">
      <w:pPr>
        <w:jc w:val="center"/>
        <w:rPr/>
      </w:pPr>
      <w:r w:rsidDel="00000000" w:rsidR="00000000" w:rsidRPr="00000000">
        <w:rPr/>
        <w:drawing>
          <wp:inline distB="114300" distT="114300" distL="114300" distR="114300">
            <wp:extent cx="4975388" cy="3470228"/>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975388" cy="347022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pPr>
      <w:commentRangeStart w:id="0"/>
      <w:commentRangeStart w:id="1"/>
      <w:commentRangeStart w:id="2"/>
      <w:commentRangeStart w:id="3"/>
      <w:commentRangeStart w:id="4"/>
      <w:commentRangeStart w:id="5"/>
      <w:commentRangeStart w:id="6"/>
      <w:r w:rsidDel="00000000" w:rsidR="00000000" w:rsidRPr="00000000">
        <w:rPr/>
        <w:drawing>
          <wp:inline distB="114300" distT="114300" distL="114300" distR="114300">
            <wp:extent cx="5359267" cy="3989137"/>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359267" cy="3989137"/>
                    </a:xfrm>
                    <a:prstGeom prst="rect"/>
                    <a:ln/>
                  </pic:spPr>
                </pic:pic>
              </a:graphicData>
            </a:graphic>
          </wp:inline>
        </w:drawing>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drawing>
          <wp:inline distB="114300" distT="114300" distL="114300" distR="114300">
            <wp:extent cx="2735796" cy="2531499"/>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735796" cy="2531499"/>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To do:</w:t>
      </w:r>
    </w:p>
    <w:p w:rsidR="00000000" w:rsidDel="00000000" w:rsidP="00000000" w:rsidRDefault="00000000" w:rsidRPr="00000000" w14:paraId="0000000F">
      <w:pPr>
        <w:numPr>
          <w:ilvl w:val="0"/>
          <w:numId w:val="5"/>
        </w:numPr>
        <w:ind w:left="720" w:hanging="360"/>
      </w:pPr>
      <w:r w:rsidDel="00000000" w:rsidR="00000000" w:rsidRPr="00000000">
        <w:rPr>
          <w:rtl w:val="0"/>
        </w:rPr>
        <w:t xml:space="preserve">Implement a site where people can upload, share (with a direct URL) and annotate images;</w:t>
      </w:r>
    </w:p>
    <w:p w:rsidR="00000000" w:rsidDel="00000000" w:rsidP="00000000" w:rsidRDefault="00000000" w:rsidRPr="00000000" w14:paraId="00000010">
      <w:pPr>
        <w:numPr>
          <w:ilvl w:val="0"/>
          <w:numId w:val="5"/>
        </w:numPr>
        <w:ind w:left="720" w:hanging="360"/>
      </w:pPr>
      <w:r w:rsidDel="00000000" w:rsidR="00000000" w:rsidRPr="00000000">
        <w:rPr>
          <w:rtl w:val="0"/>
        </w:rPr>
        <w:t xml:space="preserve">The system implements a chat system so that users can discuss an image’s content. </w:t>
      </w:r>
      <w:r w:rsidDel="00000000" w:rsidR="00000000" w:rsidRPr="00000000">
        <w:rPr>
          <w:rtl w:val="0"/>
        </w:rPr>
      </w:r>
    </w:p>
    <w:p w:rsidR="00000000" w:rsidDel="00000000" w:rsidP="00000000" w:rsidRDefault="00000000" w:rsidRPr="00000000" w14:paraId="00000011">
      <w:pPr>
        <w:numPr>
          <w:ilvl w:val="0"/>
          <w:numId w:val="5"/>
        </w:numPr>
        <w:ind w:left="720" w:hanging="360"/>
        <w:rPr>
          <w:u w:val="none"/>
        </w:rPr>
      </w:pPr>
      <w:r w:rsidDel="00000000" w:rsidR="00000000" w:rsidRPr="00000000">
        <w:rPr>
          <w:rtl w:val="0"/>
        </w:rPr>
        <w:t xml:space="preserve">Images can be annotated using the mouse (e.g. by drawing lines) during a chat session. Both the chat text and the hand drawn elements are considered annotations, as the text may complement each other. </w:t>
      </w:r>
    </w:p>
    <w:p w:rsidR="00000000" w:rsidDel="00000000" w:rsidP="00000000" w:rsidRDefault="00000000" w:rsidRPr="00000000" w14:paraId="00000012">
      <w:pPr>
        <w:numPr>
          <w:ilvl w:val="0"/>
          <w:numId w:val="5"/>
        </w:numPr>
        <w:ind w:left="720" w:hanging="360"/>
        <w:rPr>
          <w:u w:val="none"/>
        </w:rPr>
      </w:pPr>
      <w:commentRangeStart w:id="7"/>
      <w:commentRangeStart w:id="8"/>
      <w:r w:rsidDel="00000000" w:rsidR="00000000" w:rsidRPr="00000000">
        <w:rPr>
          <w:rtl w:val="0"/>
        </w:rPr>
        <w:t xml:space="preserve">The annotation and chat are interactive, so they are seen by all participants while they are made. Different users can draw on the image at the same time. See explanation video. </w:t>
      </w:r>
      <w:commentRangeEnd w:id="7"/>
      <w:r w:rsidDel="00000000" w:rsidR="00000000" w:rsidRPr="00000000">
        <w:commentReference w:id="7"/>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There are different parts in the application and they are discussed below.</w:t>
      </w:r>
    </w:p>
    <w:p w:rsidR="00000000" w:rsidDel="00000000" w:rsidP="00000000" w:rsidRDefault="00000000" w:rsidRPr="00000000" w14:paraId="00000014">
      <w:pPr>
        <w:pStyle w:val="Heading2"/>
        <w:rPr/>
      </w:pPr>
      <w:bookmarkStart w:colFirst="0" w:colLast="0" w:name="_uwoxbw2n6uay" w:id="8"/>
      <w:bookmarkEnd w:id="8"/>
      <w:r w:rsidDel="00000000" w:rsidR="00000000" w:rsidRPr="00000000">
        <w:rPr>
          <w:rtl w:val="0"/>
        </w:rPr>
        <w:t xml:space="preserve">The Web app</w:t>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t xml:space="preserve">It allows taking and uploading pictures;</w:t>
      </w:r>
    </w:p>
    <w:p w:rsidR="00000000" w:rsidDel="00000000" w:rsidP="00000000" w:rsidRDefault="00000000" w:rsidRPr="00000000" w14:paraId="00000016">
      <w:pPr>
        <w:numPr>
          <w:ilvl w:val="0"/>
          <w:numId w:val="1"/>
        </w:numPr>
        <w:ind w:left="720" w:hanging="360"/>
        <w:rPr>
          <w:u w:val="none"/>
        </w:rPr>
      </w:pPr>
      <w:commentRangeStart w:id="9"/>
      <w:commentRangeStart w:id="10"/>
      <w:commentRangeStart w:id="11"/>
      <w:commentRangeStart w:id="12"/>
      <w:commentRangeStart w:id="13"/>
      <w:commentRangeStart w:id="14"/>
      <w:r w:rsidDel="00000000" w:rsidR="00000000" w:rsidRPr="00000000">
        <w:rPr>
          <w:rtl w:val="0"/>
        </w:rPr>
        <w:t xml:space="preserve">Images are associated with a title and a description, as well as the author's name. The name is </w:t>
      </w:r>
      <w:commentRangeEnd w:id="9"/>
      <w:r w:rsidDel="00000000" w:rsidR="00000000" w:rsidRPr="00000000">
        <w:commentReference w:id="9"/>
      </w:r>
      <w:commentRangeEnd w:id="10"/>
      <w:r w:rsidDel="00000000" w:rsidR="00000000" w:rsidRPr="00000000">
        <w:commentReference w:id="10"/>
      </w:r>
      <w:commentRangeEnd w:id="11"/>
      <w:r w:rsidDel="00000000" w:rsidR="00000000" w:rsidRPr="00000000">
        <w:commentReference w:id="11"/>
      </w:r>
      <w:commentRangeEnd w:id="12"/>
      <w:r w:rsidDel="00000000" w:rsidR="00000000" w:rsidRPr="00000000">
        <w:commentReference w:id="12"/>
      </w: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t xml:space="preserve">just a string - no need to implement a login system. </w:t>
      </w:r>
      <w:commentRangeStart w:id="15"/>
      <w:commentRangeStart w:id="16"/>
      <w:commentRangeStart w:id="17"/>
      <w:commentRangeStart w:id="18"/>
      <w:r w:rsidDel="00000000" w:rsidR="00000000" w:rsidRPr="00000000">
        <w:rPr>
          <w:rtl w:val="0"/>
        </w:rPr>
      </w:r>
    </w:p>
    <w:p w:rsidR="00000000" w:rsidDel="00000000" w:rsidP="00000000" w:rsidRDefault="00000000" w:rsidRPr="00000000" w14:paraId="00000017">
      <w:pPr>
        <w:numPr>
          <w:ilvl w:val="0"/>
          <w:numId w:val="1"/>
        </w:numPr>
        <w:ind w:left="720" w:hanging="360"/>
        <w:rPr>
          <w:u w:val="none"/>
        </w:rPr>
      </w:pPr>
      <w:commentRangeStart w:id="19"/>
      <w:commentRangeStart w:id="20"/>
      <w:commentRangeStart w:id="21"/>
      <w:commentRangeStart w:id="22"/>
      <w:r w:rsidDel="00000000" w:rsidR="00000000" w:rsidRPr="00000000">
        <w:rPr>
          <w:rtl w:val="0"/>
        </w:rPr>
        <w:t xml:space="preserve">Images can be listed by their author’s name and one can be picked for annotation by clicking on it.</w:t>
      </w:r>
      <w:commentRangeEnd w:id="15"/>
      <w:r w:rsidDel="00000000" w:rsidR="00000000" w:rsidRPr="00000000">
        <w:commentReference w:id="15"/>
      </w:r>
      <w:commentRangeEnd w:id="16"/>
      <w:r w:rsidDel="00000000" w:rsidR="00000000" w:rsidRPr="00000000">
        <w:commentReference w:id="16"/>
      </w:r>
      <w:commentRangeEnd w:id="17"/>
      <w:r w:rsidDel="00000000" w:rsidR="00000000" w:rsidRPr="00000000">
        <w:commentReference w:id="17"/>
      </w:r>
      <w:commentRangeEnd w:id="18"/>
      <w:r w:rsidDel="00000000" w:rsidR="00000000" w:rsidRPr="00000000">
        <w:commentReference w:id="18"/>
      </w:r>
      <w:commentRangeEnd w:id="19"/>
      <w:r w:rsidDel="00000000" w:rsidR="00000000" w:rsidRPr="00000000">
        <w:commentReference w:id="19"/>
      </w:r>
      <w:commentRangeEnd w:id="20"/>
      <w:r w:rsidDel="00000000" w:rsidR="00000000" w:rsidRPr="00000000">
        <w:commentReference w:id="20"/>
      </w:r>
      <w:commentRangeEnd w:id="21"/>
      <w:r w:rsidDel="00000000" w:rsidR="00000000" w:rsidRPr="00000000">
        <w:commentReference w:id="21"/>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018">
      <w:pPr>
        <w:numPr>
          <w:ilvl w:val="0"/>
          <w:numId w:val="1"/>
        </w:numPr>
        <w:ind w:left="720" w:hanging="360"/>
        <w:rPr>
          <w:u w:val="none"/>
        </w:rPr>
      </w:pPr>
      <w:commentRangeStart w:id="23"/>
      <w:commentRangeStart w:id="24"/>
      <w:r w:rsidDel="00000000" w:rsidR="00000000" w:rsidRPr="00000000">
        <w:rPr>
          <w:rtl w:val="0"/>
        </w:rPr>
        <w:t xml:space="preserve">Users can see all the images of all the other users (so no need to implement a login and privacy system)</w:t>
      </w:r>
      <w:commentRangeEnd w:id="23"/>
      <w:r w:rsidDel="00000000" w:rsidR="00000000" w:rsidRPr="00000000">
        <w:commentReference w:id="23"/>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How would you do that? </w:t>
      </w:r>
      <w:commentRangeStart w:id="25"/>
      <w:commentRangeStart w:id="26"/>
      <w:commentRangeStart w:id="27"/>
      <w:commentRangeStart w:id="28"/>
      <w:r w:rsidDel="00000000" w:rsidR="00000000" w:rsidRPr="00000000">
        <w:rPr>
          <w:rtl w:val="0"/>
        </w:rPr>
        <w:t xml:space="preserve">Take a picture or upload a picture to the page using either an HTML5 form or (better) WebRTC.</w:t>
      </w:r>
      <w:commentRangeEnd w:id="25"/>
      <w:r w:rsidDel="00000000" w:rsidR="00000000" w:rsidRPr="00000000">
        <w:commentReference w:id="25"/>
      </w:r>
      <w:commentRangeEnd w:id="26"/>
      <w:r w:rsidDel="00000000" w:rsidR="00000000" w:rsidRPr="00000000">
        <w:commentReference w:id="26"/>
      </w:r>
      <w:commentRangeEnd w:id="27"/>
      <w:r w:rsidDel="00000000" w:rsidR="00000000" w:rsidRPr="00000000">
        <w:commentReference w:id="27"/>
      </w:r>
      <w:commentRangeEnd w:id="28"/>
      <w:r w:rsidDel="00000000" w:rsidR="00000000" w:rsidRPr="00000000">
        <w:commentReference w:id="28"/>
      </w:r>
      <w:r w:rsidDel="00000000" w:rsidR="00000000" w:rsidRPr="00000000">
        <w:rPr>
          <w:rtl w:val="0"/>
        </w:rPr>
        <w:t xml:space="preserve"> Then send the image to the database using Ajax. The use of </w:t>
      </w:r>
      <w:commentRangeStart w:id="29"/>
      <w:commentRangeStart w:id="30"/>
      <w:commentRangeStart w:id="31"/>
      <w:commentRangeStart w:id="32"/>
      <w:commentRangeStart w:id="33"/>
      <w:commentRangeStart w:id="34"/>
      <w:commentRangeStart w:id="35"/>
      <w:commentRangeStart w:id="36"/>
      <w:r w:rsidDel="00000000" w:rsidR="00000000" w:rsidRPr="00000000">
        <w:rPr>
          <w:rtl w:val="0"/>
        </w:rPr>
        <w:t xml:space="preserve">Ajax</w:t>
      </w:r>
      <w:commentRangeEnd w:id="29"/>
      <w:r w:rsidDel="00000000" w:rsidR="00000000" w:rsidRPr="00000000">
        <w:commentReference w:id="29"/>
      </w:r>
      <w:commentRangeEnd w:id="30"/>
      <w:r w:rsidDel="00000000" w:rsidR="00000000" w:rsidRPr="00000000">
        <w:commentReference w:id="30"/>
      </w:r>
      <w:commentRangeEnd w:id="31"/>
      <w:r w:rsidDel="00000000" w:rsidR="00000000" w:rsidRPr="00000000">
        <w:commentReference w:id="31"/>
      </w:r>
      <w:commentRangeEnd w:id="32"/>
      <w:r w:rsidDel="00000000" w:rsidR="00000000" w:rsidRPr="00000000">
        <w:commentReference w:id="32"/>
      </w:r>
      <w:commentRangeEnd w:id="33"/>
      <w:r w:rsidDel="00000000" w:rsidR="00000000" w:rsidRPr="00000000">
        <w:commentReference w:id="33"/>
      </w:r>
      <w:commentRangeEnd w:id="34"/>
      <w:r w:rsidDel="00000000" w:rsidR="00000000" w:rsidRPr="00000000">
        <w:commentReference w:id="34"/>
      </w:r>
      <w:commentRangeEnd w:id="35"/>
      <w:r w:rsidDel="00000000" w:rsidR="00000000" w:rsidRPr="00000000">
        <w:commentReference w:id="35"/>
      </w:r>
      <w:commentRangeEnd w:id="36"/>
      <w:r w:rsidDel="00000000" w:rsidR="00000000" w:rsidRPr="00000000">
        <w:commentReference w:id="36"/>
      </w:r>
      <w:r w:rsidDel="00000000" w:rsidR="00000000" w:rsidRPr="00000000">
        <w:rPr>
          <w:rtl w:val="0"/>
        </w:rPr>
        <w:t xml:space="preserve"> is required. Data (e.g. title, description and author) must be exchanged using JSON. Images can be uploaded in base 64 (suggested) or using libraries like multi (not suggested). Images are uploaded to a MongoDB database.</w:t>
      </w:r>
    </w:p>
    <w:p w:rsidR="00000000" w:rsidDel="00000000" w:rsidP="00000000" w:rsidRDefault="00000000" w:rsidRPr="00000000" w14:paraId="0000001A">
      <w:pPr>
        <w:rPr/>
      </w:pPr>
      <w:r w:rsidDel="00000000" w:rsidR="00000000" w:rsidRPr="00000000">
        <w:rPr>
          <w:rtl w:val="0"/>
        </w:rPr>
        <w:t xml:space="preserve">Images that are just linked do not need to be uploaded to the database (e.g. as implemented in the code provided as a starting </w:t>
      </w:r>
      <w:commentRangeStart w:id="37"/>
      <w:commentRangeStart w:id="38"/>
      <w:commentRangeStart w:id="39"/>
      <w:commentRangeStart w:id="40"/>
      <w:commentRangeStart w:id="41"/>
      <w:r w:rsidDel="00000000" w:rsidR="00000000" w:rsidRPr="00000000">
        <w:rPr>
          <w:rtl w:val="0"/>
        </w:rPr>
        <w:t xml:space="preserve">point</w:t>
      </w:r>
      <w:commentRangeEnd w:id="37"/>
      <w:r w:rsidDel="00000000" w:rsidR="00000000" w:rsidRPr="00000000">
        <w:commentReference w:id="37"/>
      </w:r>
      <w:commentRangeEnd w:id="38"/>
      <w:r w:rsidDel="00000000" w:rsidR="00000000" w:rsidRPr="00000000">
        <w:commentReference w:id="38"/>
      </w:r>
      <w:commentRangeEnd w:id="39"/>
      <w:r w:rsidDel="00000000" w:rsidR="00000000" w:rsidRPr="00000000">
        <w:commentReference w:id="39"/>
      </w:r>
      <w:commentRangeEnd w:id="40"/>
      <w:r w:rsidDel="00000000" w:rsidR="00000000" w:rsidRPr="00000000">
        <w:commentReference w:id="40"/>
      </w:r>
      <w:commentRangeEnd w:id="41"/>
      <w:r w:rsidDel="00000000" w:rsidR="00000000" w:rsidRPr="00000000">
        <w:commentReference w:id="41"/>
      </w:r>
      <w:r w:rsidDel="00000000" w:rsidR="00000000" w:rsidRPr="00000000">
        <w:rPr>
          <w:rtl w:val="0"/>
        </w:rPr>
        <w:t xml:space="preserve">). </w:t>
      </w:r>
    </w:p>
    <w:p w:rsidR="00000000" w:rsidDel="00000000" w:rsidP="00000000" w:rsidRDefault="00000000" w:rsidRPr="00000000" w14:paraId="0000001B">
      <w:pPr>
        <w:pStyle w:val="Heading3"/>
        <w:rPr/>
      </w:pPr>
      <w:bookmarkStart w:colFirst="0" w:colLast="0" w:name="_ttnvzpsx7v4a" w:id="9"/>
      <w:bookmarkEnd w:id="9"/>
      <w:r w:rsidDel="00000000" w:rsidR="00000000" w:rsidRPr="00000000">
        <w:rPr>
          <w:rtl w:val="0"/>
        </w:rPr>
        <w:t xml:space="preserve">The chat and annotation interface</w:t>
      </w:r>
    </w:p>
    <w:p w:rsidR="00000000" w:rsidDel="00000000" w:rsidP="00000000" w:rsidRDefault="00000000" w:rsidRPr="00000000" w14:paraId="0000001C">
      <w:pPr>
        <w:numPr>
          <w:ilvl w:val="0"/>
          <w:numId w:val="8"/>
        </w:numPr>
        <w:ind w:left="720" w:hanging="360"/>
        <w:rPr>
          <w:u w:val="none"/>
        </w:rPr>
      </w:pPr>
      <w:r w:rsidDel="00000000" w:rsidR="00000000" w:rsidRPr="00000000">
        <w:rPr>
          <w:rtl w:val="0"/>
        </w:rPr>
        <w:t xml:space="preserve">The user selects an image and enters a chat room</w:t>
      </w:r>
    </w:p>
    <w:p w:rsidR="00000000" w:rsidDel="00000000" w:rsidP="00000000" w:rsidRDefault="00000000" w:rsidRPr="00000000" w14:paraId="0000001D">
      <w:pPr>
        <w:numPr>
          <w:ilvl w:val="0"/>
          <w:numId w:val="8"/>
        </w:numPr>
        <w:ind w:left="720" w:hanging="360"/>
        <w:rPr>
          <w:u w:val="none"/>
        </w:rPr>
      </w:pPr>
      <w:r w:rsidDel="00000000" w:rsidR="00000000" w:rsidRPr="00000000">
        <w:rPr>
          <w:rtl w:val="0"/>
        </w:rPr>
        <w:t xml:space="preserve">An example of the expected interface is displayed in the image below. </w:t>
      </w:r>
    </w:p>
    <w:p w:rsidR="00000000" w:rsidDel="00000000" w:rsidP="00000000" w:rsidRDefault="00000000" w:rsidRPr="00000000" w14:paraId="0000001E">
      <w:pPr>
        <w:numPr>
          <w:ilvl w:val="1"/>
          <w:numId w:val="8"/>
        </w:numPr>
        <w:ind w:left="1440" w:hanging="360"/>
        <w:rPr>
          <w:u w:val="none"/>
        </w:rPr>
      </w:pPr>
      <w:r w:rsidDel="00000000" w:rsidR="00000000" w:rsidRPr="00000000">
        <w:rPr>
          <w:rtl w:val="0"/>
        </w:rPr>
        <w:t xml:space="preserve">The image to annotate is displayed</w:t>
      </w:r>
    </w:p>
    <w:p w:rsidR="00000000" w:rsidDel="00000000" w:rsidP="00000000" w:rsidRDefault="00000000" w:rsidRPr="00000000" w14:paraId="0000001F">
      <w:pPr>
        <w:numPr>
          <w:ilvl w:val="1"/>
          <w:numId w:val="8"/>
        </w:numPr>
        <w:ind w:left="1440" w:hanging="360"/>
        <w:rPr>
          <w:u w:val="none"/>
        </w:rPr>
      </w:pPr>
      <w:r w:rsidDel="00000000" w:rsidR="00000000" w:rsidRPr="00000000">
        <w:rPr>
          <w:rtl w:val="0"/>
        </w:rPr>
        <w:t xml:space="preserve">The chatroom is available</w:t>
      </w:r>
    </w:p>
    <w:p w:rsidR="00000000" w:rsidDel="00000000" w:rsidP="00000000" w:rsidRDefault="00000000" w:rsidRPr="00000000" w14:paraId="00000020">
      <w:pPr>
        <w:numPr>
          <w:ilvl w:val="1"/>
          <w:numId w:val="8"/>
        </w:numPr>
        <w:ind w:left="1440" w:hanging="360"/>
        <w:rPr>
          <w:u w:val="none"/>
        </w:rPr>
      </w:pPr>
      <w:r w:rsidDel="00000000" w:rsidR="00000000" w:rsidRPr="00000000">
        <w:rPr>
          <w:rtl w:val="0"/>
        </w:rPr>
        <w:t xml:space="preserve">It allows annotating the image using the mouse.</w:t>
      </w:r>
    </w:p>
    <w:p w:rsidR="00000000" w:rsidDel="00000000" w:rsidP="00000000" w:rsidRDefault="00000000" w:rsidRPr="00000000" w14:paraId="00000021">
      <w:pPr>
        <w:rPr/>
      </w:pPr>
      <w:r w:rsidDel="00000000" w:rsidR="00000000" w:rsidRPr="00000000">
        <w:rPr>
          <w:rtl w:val="0"/>
        </w:rPr>
        <w:t xml:space="preserve">You are provided with a starting point project that implements the drawing capability and provides a basic version of the chat interface. This will help you focus away from basic HTML/CSS issues. </w:t>
      </w:r>
    </w:p>
    <w:p w:rsidR="00000000" w:rsidDel="00000000" w:rsidP="00000000" w:rsidRDefault="00000000" w:rsidRPr="00000000" w14:paraId="00000022">
      <w:pPr>
        <w:rPr/>
      </w:pPr>
      <w:r w:rsidDel="00000000" w:rsidR="00000000" w:rsidRPr="00000000">
        <w:rPr>
          <w:rtl w:val="0"/>
        </w:rPr>
        <w:t xml:space="preserve">Use socket.io to send both the chat text and the graphical annotations to the participants in the room. The starting point project provides some hints (@todo) on where to send the data. This should help you understand how the provided code works. </w:t>
      </w:r>
    </w:p>
    <w:p w:rsidR="00000000" w:rsidDel="00000000" w:rsidP="00000000" w:rsidRDefault="00000000" w:rsidRPr="00000000" w14:paraId="00000023">
      <w:pPr>
        <w:rPr/>
      </w:pPr>
      <w:r w:rsidDel="00000000" w:rsidR="00000000" w:rsidRPr="00000000">
        <w:rPr>
          <w:rtl w:val="0"/>
        </w:rPr>
        <w:t xml:space="preserve">The annotation must be sent and received in real time (see video). The interface must allow moving to a different image while keeping the connection (so to create multi image stories - see example at the beginning of this document). You could simply implement a form saying connect to the next image that inputs a URL sent via chat to the other users. </w:t>
      </w:r>
    </w:p>
    <w:p w:rsidR="00000000" w:rsidDel="00000000" w:rsidP="00000000" w:rsidRDefault="00000000" w:rsidRPr="00000000" w14:paraId="00000024">
      <w:pPr>
        <w:jc w:val="center"/>
        <w:rPr/>
      </w:pPr>
      <w:r w:rsidDel="00000000" w:rsidR="00000000" w:rsidRPr="00000000">
        <w:rPr/>
        <w:drawing>
          <wp:inline distB="114300" distT="114300" distL="114300" distR="114300">
            <wp:extent cx="3024731" cy="3058565"/>
            <wp:effectExtent b="12700" l="12700" r="12700" t="12700"/>
            <wp:docPr id="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024731" cy="30585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5">
      <w:pPr>
        <w:pStyle w:val="Heading2"/>
        <w:rPr/>
      </w:pPr>
      <w:bookmarkStart w:colFirst="0" w:colLast="0" w:name="_w9xclhyqzclq" w:id="10"/>
      <w:bookmarkEnd w:id="10"/>
      <w:r w:rsidDel="00000000" w:rsidR="00000000" w:rsidRPr="00000000">
        <w:rPr>
          <w:rtl w:val="0"/>
        </w:rPr>
        <w:t xml:space="preserve">Local Persistence</w:t>
      </w:r>
    </w:p>
    <w:p w:rsidR="00000000" w:rsidDel="00000000" w:rsidP="00000000" w:rsidRDefault="00000000" w:rsidRPr="00000000" w14:paraId="00000026">
      <w:pPr>
        <w:rPr/>
      </w:pPr>
      <w:r w:rsidDel="00000000" w:rsidR="00000000" w:rsidRPr="00000000">
        <w:rPr>
          <w:rtl w:val="0"/>
        </w:rPr>
        <w:t xml:space="preserve">The participants in the chat persist the annotations and the chat text in a local IndexedDB database. They must cache:</w:t>
      </w:r>
    </w:p>
    <w:p w:rsidR="00000000" w:rsidDel="00000000" w:rsidP="00000000" w:rsidRDefault="00000000" w:rsidRPr="00000000" w14:paraId="00000027">
      <w:pPr>
        <w:numPr>
          <w:ilvl w:val="0"/>
          <w:numId w:val="2"/>
        </w:numPr>
        <w:ind w:left="720" w:hanging="360"/>
        <w:rPr>
          <w:u w:val="none"/>
        </w:rPr>
      </w:pPr>
      <w:r w:rsidDel="00000000" w:rsidR="00000000" w:rsidRPr="00000000">
        <w:rPr>
          <w:rtl w:val="0"/>
        </w:rPr>
        <w:t xml:space="preserve">The actual image (e.g. in base64 format so that it can be stored into the IndexedDB) and its URL or id in the database.</w:t>
      </w:r>
    </w:p>
    <w:p w:rsidR="00000000" w:rsidDel="00000000" w:rsidP="00000000" w:rsidRDefault="00000000" w:rsidRPr="00000000" w14:paraId="00000028">
      <w:pPr>
        <w:numPr>
          <w:ilvl w:val="0"/>
          <w:numId w:val="2"/>
        </w:numPr>
        <w:ind w:left="720" w:hanging="360"/>
        <w:rPr>
          <w:u w:val="none"/>
        </w:rPr>
      </w:pPr>
      <w:commentRangeStart w:id="42"/>
      <w:commentRangeStart w:id="43"/>
      <w:commentRangeStart w:id="44"/>
      <w:commentRangeStart w:id="45"/>
      <w:commentRangeStart w:id="46"/>
      <w:commentRangeStart w:id="47"/>
      <w:r w:rsidDel="00000000" w:rsidR="00000000" w:rsidRPr="00000000">
        <w:rPr>
          <w:rtl w:val="0"/>
        </w:rPr>
        <w:t xml:space="preserve">The annotations and the chat content </w:t>
      </w:r>
      <w:commentRangeEnd w:id="42"/>
      <w:r w:rsidDel="00000000" w:rsidR="00000000" w:rsidRPr="00000000">
        <w:commentReference w:id="42"/>
      </w:r>
      <w:commentRangeEnd w:id="43"/>
      <w:r w:rsidDel="00000000" w:rsidR="00000000" w:rsidRPr="00000000">
        <w:commentReference w:id="43"/>
      </w:r>
      <w:commentRangeEnd w:id="44"/>
      <w:r w:rsidDel="00000000" w:rsidR="00000000" w:rsidRPr="00000000">
        <w:commentReference w:id="44"/>
      </w:r>
      <w:commentRangeEnd w:id="45"/>
      <w:r w:rsidDel="00000000" w:rsidR="00000000" w:rsidRPr="00000000">
        <w:commentReference w:id="45"/>
      </w:r>
      <w:commentRangeEnd w:id="46"/>
      <w:r w:rsidDel="00000000" w:rsidR="00000000" w:rsidRPr="00000000">
        <w:commentReference w:id="46"/>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029">
      <w:pPr>
        <w:numPr>
          <w:ilvl w:val="0"/>
          <w:numId w:val="2"/>
        </w:numPr>
        <w:ind w:left="720" w:hanging="360"/>
        <w:rPr>
          <w:u w:val="none"/>
        </w:rPr>
      </w:pPr>
      <w:commentRangeStart w:id="48"/>
      <w:commentRangeStart w:id="49"/>
      <w:r w:rsidDel="00000000" w:rsidR="00000000" w:rsidRPr="00000000">
        <w:rPr>
          <w:rtl w:val="0"/>
        </w:rPr>
        <w:t xml:space="preserve">Any transition to another image URL</w:t>
      </w:r>
      <w:commentRangeEnd w:id="48"/>
      <w:r w:rsidDel="00000000" w:rsidR="00000000" w:rsidRPr="00000000">
        <w:commentReference w:id="48"/>
      </w:r>
      <w:commentRangeEnd w:id="49"/>
      <w:r w:rsidDel="00000000" w:rsidR="00000000" w:rsidRPr="00000000">
        <w:commentReference w:id="49"/>
      </w:r>
      <w:r w:rsidDel="00000000" w:rsidR="00000000" w:rsidRPr="00000000">
        <w:rPr>
          <w:rtl w:val="0"/>
        </w:rPr>
        <w:t xml:space="preserve"> (this is so that when the instructions cover multiple images - see previous example- , it is possible to access the complete set of instructions).</w:t>
      </w:r>
    </w:p>
    <w:p w:rsidR="00000000" w:rsidDel="00000000" w:rsidP="00000000" w:rsidRDefault="00000000" w:rsidRPr="00000000" w14:paraId="0000002A">
      <w:pPr>
        <w:rPr/>
      </w:pPr>
      <w:r w:rsidDel="00000000" w:rsidR="00000000" w:rsidRPr="00000000">
        <w:rPr>
          <w:rtl w:val="0"/>
        </w:rPr>
        <w:t xml:space="preserve">When the user comes back to an image they have annotated, all the information above must be shown from the cache. </w:t>
      </w:r>
    </w:p>
    <w:p w:rsidR="00000000" w:rsidDel="00000000" w:rsidP="00000000" w:rsidRDefault="00000000" w:rsidRPr="00000000" w14:paraId="0000002B">
      <w:pPr>
        <w:pStyle w:val="Heading2"/>
        <w:rPr/>
      </w:pPr>
      <w:bookmarkStart w:colFirst="0" w:colLast="0" w:name="_fq55k4bgp2yo" w:id="11"/>
      <w:bookmarkEnd w:id="11"/>
      <w:r w:rsidDel="00000000" w:rsidR="00000000" w:rsidRPr="00000000">
        <w:rPr>
          <w:rtl w:val="0"/>
        </w:rPr>
        <w:t xml:space="preserve">Working offline</w:t>
      </w:r>
    </w:p>
    <w:p w:rsidR="00000000" w:rsidDel="00000000" w:rsidP="00000000" w:rsidRDefault="00000000" w:rsidRPr="00000000" w14:paraId="0000002C">
      <w:pPr>
        <w:rPr/>
      </w:pPr>
      <w:commentRangeStart w:id="50"/>
      <w:commentRangeStart w:id="51"/>
      <w:commentRangeStart w:id="52"/>
      <w:commentRangeStart w:id="53"/>
      <w:r w:rsidDel="00000000" w:rsidR="00000000" w:rsidRPr="00000000">
        <w:rPr>
          <w:b w:val="1"/>
          <w:color w:val="ff0000"/>
          <w:rtl w:val="0"/>
        </w:rPr>
        <w:t xml:space="preserve">The web app must display annotation and allow annotations  both</w:t>
      </w:r>
      <w:commentRangeStart w:id="54"/>
      <w:commentRangeStart w:id="55"/>
      <w:r w:rsidDel="00000000" w:rsidR="00000000" w:rsidRPr="00000000">
        <w:rPr>
          <w:b w:val="1"/>
          <w:color w:val="ff0000"/>
          <w:rtl w:val="0"/>
        </w:rPr>
        <w:t xml:space="preserve"> online and offline</w:t>
      </w:r>
      <w:commentRangeEnd w:id="54"/>
      <w:r w:rsidDel="00000000" w:rsidR="00000000" w:rsidRPr="00000000">
        <w:commentReference w:id="54"/>
      </w:r>
      <w:commentRangeEnd w:id="55"/>
      <w:r w:rsidDel="00000000" w:rsidR="00000000" w:rsidRPr="00000000">
        <w:commentReference w:id="55"/>
      </w:r>
      <w:r w:rsidDel="00000000" w:rsidR="00000000" w:rsidRPr="00000000">
        <w:rPr>
          <w:rtl w:val="0"/>
        </w:rPr>
        <w:t xml:space="preserve">.</w:t>
      </w:r>
      <w:commentRangeEnd w:id="50"/>
      <w:r w:rsidDel="00000000" w:rsidR="00000000" w:rsidRPr="00000000">
        <w:commentReference w:id="50"/>
      </w:r>
      <w:commentRangeEnd w:id="51"/>
      <w:r w:rsidDel="00000000" w:rsidR="00000000" w:rsidRPr="00000000">
        <w:commentReference w:id="51"/>
      </w:r>
      <w:commentRangeEnd w:id="52"/>
      <w:r w:rsidDel="00000000" w:rsidR="00000000" w:rsidRPr="00000000">
        <w:commentReference w:id="52"/>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When </w:t>
      </w:r>
      <w:commentRangeStart w:id="56"/>
      <w:commentRangeStart w:id="57"/>
      <w:commentRangeStart w:id="58"/>
      <w:commentRangeStart w:id="59"/>
      <w:commentRangeStart w:id="60"/>
      <w:commentRangeStart w:id="61"/>
      <w:commentRangeStart w:id="62"/>
      <w:commentRangeStart w:id="63"/>
      <w:r w:rsidDel="00000000" w:rsidR="00000000" w:rsidRPr="00000000">
        <w:rPr>
          <w:rtl w:val="0"/>
        </w:rPr>
        <w:t xml:space="preserve">uploading a new picture</w:t>
      </w:r>
      <w:commentRangeEnd w:id="56"/>
      <w:r w:rsidDel="00000000" w:rsidR="00000000" w:rsidRPr="00000000">
        <w:commentReference w:id="56"/>
      </w:r>
      <w:commentRangeEnd w:id="57"/>
      <w:r w:rsidDel="00000000" w:rsidR="00000000" w:rsidRPr="00000000">
        <w:commentReference w:id="57"/>
      </w:r>
      <w:commentRangeEnd w:id="58"/>
      <w:r w:rsidDel="00000000" w:rsidR="00000000" w:rsidRPr="00000000">
        <w:commentReference w:id="58"/>
      </w:r>
      <w:commentRangeEnd w:id="59"/>
      <w:r w:rsidDel="00000000" w:rsidR="00000000" w:rsidRPr="00000000">
        <w:commentReference w:id="59"/>
      </w:r>
      <w:commentRangeEnd w:id="60"/>
      <w:r w:rsidDel="00000000" w:rsidR="00000000" w:rsidRPr="00000000">
        <w:commentReference w:id="60"/>
      </w:r>
      <w:commentRangeEnd w:id="61"/>
      <w:r w:rsidDel="00000000" w:rsidR="00000000" w:rsidRPr="00000000">
        <w:commentReference w:id="61"/>
      </w:r>
      <w:commentRangeEnd w:id="62"/>
      <w:r w:rsidDel="00000000" w:rsidR="00000000" w:rsidRPr="00000000">
        <w:commentReference w:id="62"/>
      </w:r>
      <w:commentRangeEnd w:id="63"/>
      <w:r w:rsidDel="00000000" w:rsidR="00000000" w:rsidRPr="00000000">
        <w:commentReference w:id="63"/>
      </w:r>
      <w:r w:rsidDel="00000000" w:rsidR="00000000" w:rsidRPr="00000000">
        <w:rPr>
          <w:rtl w:val="0"/>
        </w:rPr>
        <w:t xml:space="preserve">, if the device is offline, the image must be stored into the IndexedDB in base64 format together with all the metadata (title, text, date, etc.). When the device goes online again, the image must be uploaded to the server’s database via Ajax. </w:t>
      </w:r>
    </w:p>
    <w:p w:rsidR="00000000" w:rsidDel="00000000" w:rsidP="00000000" w:rsidRDefault="00000000" w:rsidRPr="00000000" w14:paraId="0000002E">
      <w:pPr>
        <w:rPr/>
      </w:pPr>
      <w:commentRangeStart w:id="64"/>
      <w:commentRangeStart w:id="65"/>
      <w:commentRangeStart w:id="66"/>
      <w:r w:rsidDel="00000000" w:rsidR="00000000" w:rsidRPr="00000000">
        <w:rPr>
          <w:rtl w:val="0"/>
        </w:rPr>
        <w:t xml:space="preserve">Annotations from previous chats are saved in the indexedDB and displayed when the specific image URL is requested even when offline.</w:t>
      </w:r>
      <w:commentRangeEnd w:id="64"/>
      <w:r w:rsidDel="00000000" w:rsidR="00000000" w:rsidRPr="00000000">
        <w:commentReference w:id="64"/>
      </w:r>
      <w:commentRangeEnd w:id="65"/>
      <w:r w:rsidDel="00000000" w:rsidR="00000000" w:rsidRPr="00000000">
        <w:commentReference w:id="65"/>
      </w:r>
      <w:commentRangeEnd w:id="66"/>
      <w:r w:rsidDel="00000000" w:rsidR="00000000" w:rsidRPr="00000000">
        <w:commentReference w:id="66"/>
      </w:r>
      <w:r w:rsidDel="00000000" w:rsidR="00000000" w:rsidRPr="00000000">
        <w:rPr>
          <w:rtl w:val="0"/>
        </w:rPr>
        <w:t xml:space="preserve"> </w:t>
      </w:r>
      <w:commentRangeStart w:id="67"/>
      <w:commentRangeStart w:id="68"/>
      <w:commentRangeStart w:id="69"/>
      <w:commentRangeStart w:id="70"/>
      <w:r w:rsidDel="00000000" w:rsidR="00000000" w:rsidRPr="00000000">
        <w:rPr>
          <w:rtl w:val="0"/>
        </w:rPr>
        <w:t xml:space="preserve">It is possible to annotate while offline but the annotations are not shared with anybody</w:t>
      </w:r>
      <w:commentRangeEnd w:id="67"/>
      <w:r w:rsidDel="00000000" w:rsidR="00000000" w:rsidRPr="00000000">
        <w:commentReference w:id="67"/>
      </w:r>
      <w:commentRangeEnd w:id="68"/>
      <w:r w:rsidDel="00000000" w:rsidR="00000000" w:rsidRPr="00000000">
        <w:commentReference w:id="68"/>
      </w:r>
      <w:commentRangeEnd w:id="69"/>
      <w:r w:rsidDel="00000000" w:rsidR="00000000" w:rsidRPr="00000000">
        <w:commentReference w:id="69"/>
      </w:r>
      <w:commentRangeEnd w:id="70"/>
      <w:r w:rsidDel="00000000" w:rsidR="00000000" w:rsidRPr="00000000">
        <w:commentReference w:id="70"/>
      </w:r>
      <w:r w:rsidDel="00000000" w:rsidR="00000000" w:rsidRPr="00000000">
        <w:rPr>
          <w:rtl w:val="0"/>
        </w:rPr>
        <w:t xml:space="preserve">. Cached images should never be updated even if they change in the database or online. This is because if the image changes, the annotations may make no longer sense. </w:t>
      </w:r>
    </w:p>
    <w:p w:rsidR="00000000" w:rsidDel="00000000" w:rsidP="00000000" w:rsidRDefault="00000000" w:rsidRPr="00000000" w14:paraId="0000002F">
      <w:pPr>
        <w:pStyle w:val="Heading2"/>
        <w:rPr/>
      </w:pPr>
      <w:bookmarkStart w:colFirst="0" w:colLast="0" w:name="_o717unu7dre8" w:id="12"/>
      <w:bookmarkEnd w:id="12"/>
      <w:r w:rsidDel="00000000" w:rsidR="00000000" w:rsidRPr="00000000">
        <w:rPr>
          <w:rtl w:val="0"/>
        </w:rPr>
        <w:t xml:space="preserve">The server</w:t>
      </w:r>
    </w:p>
    <w:p w:rsidR="00000000" w:rsidDel="00000000" w:rsidP="00000000" w:rsidRDefault="00000000" w:rsidRPr="00000000" w14:paraId="00000030">
      <w:pPr>
        <w:rPr/>
      </w:pPr>
      <w:r w:rsidDel="00000000" w:rsidR="00000000" w:rsidRPr="00000000">
        <w:rPr>
          <w:rtl w:val="0"/>
        </w:rPr>
        <w:t xml:space="preserve">The server must be implemented using NodeJS+Express and must support the chat system and the connection to MongoDb. The documentation must be provided via Swagger. </w:t>
      </w:r>
    </w:p>
    <w:p w:rsidR="00000000" w:rsidDel="00000000" w:rsidP="00000000" w:rsidRDefault="00000000" w:rsidRPr="00000000" w14:paraId="00000031">
      <w:pPr>
        <w:pStyle w:val="Heading2"/>
        <w:rPr/>
      </w:pPr>
      <w:bookmarkStart w:colFirst="0" w:colLast="0" w:name="_vpiwrqe875qy" w:id="13"/>
      <w:bookmarkEnd w:id="13"/>
      <w:commentRangeStart w:id="71"/>
      <w:r w:rsidDel="00000000" w:rsidR="00000000" w:rsidRPr="00000000">
        <w:rPr>
          <w:rtl w:val="0"/>
        </w:rPr>
        <w:t xml:space="preserve">Working</w:t>
      </w:r>
      <w:commentRangeEnd w:id="71"/>
      <w:r w:rsidDel="00000000" w:rsidR="00000000" w:rsidRPr="00000000">
        <w:commentReference w:id="71"/>
      </w:r>
      <w:r w:rsidDel="00000000" w:rsidR="00000000" w:rsidRPr="00000000">
        <w:rPr>
          <w:rtl w:val="0"/>
        </w:rPr>
        <w:t xml:space="preserve"> with the </w:t>
      </w:r>
      <w:commentRangeStart w:id="72"/>
      <w:commentRangeStart w:id="73"/>
      <w:r w:rsidDel="00000000" w:rsidR="00000000" w:rsidRPr="00000000">
        <w:rPr>
          <w:rtl w:val="0"/>
        </w:rPr>
        <w:t xml:space="preserve">knowledge graph</w:t>
      </w:r>
      <w:commentRangeEnd w:id="72"/>
      <w:r w:rsidDel="00000000" w:rsidR="00000000" w:rsidRPr="00000000">
        <w:commentReference w:id="72"/>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032">
      <w:pPr>
        <w:rPr>
          <w:b w:val="1"/>
          <w:color w:val="ff0000"/>
        </w:rPr>
      </w:pPr>
      <w:r w:rsidDel="00000000" w:rsidR="00000000" w:rsidRPr="00000000">
        <w:rPr>
          <w:b w:val="1"/>
          <w:color w:val="ff0000"/>
          <w:rtl w:val="0"/>
        </w:rPr>
        <w:t xml:space="preserve">** this part was clarified on 29.04.2021 ***</w:t>
      </w:r>
    </w:p>
    <w:p w:rsidR="00000000" w:rsidDel="00000000" w:rsidP="00000000" w:rsidRDefault="00000000" w:rsidRPr="00000000" w14:paraId="00000033">
      <w:pPr>
        <w:rPr/>
      </w:pPr>
      <w:commentRangeStart w:id="74"/>
      <w:commentRangeStart w:id="75"/>
      <w:r w:rsidDel="00000000" w:rsidR="00000000" w:rsidRPr="00000000">
        <w:rPr>
          <w:rtl w:val="0"/>
        </w:rPr>
        <w:t xml:space="preserve">Allow the user to annotate the images with information retrieved from Google’s knowledge graph</w:t>
      </w:r>
      <w:commentRangeEnd w:id="74"/>
      <w:r w:rsidDel="00000000" w:rsidR="00000000" w:rsidRPr="00000000">
        <w:commentReference w:id="74"/>
      </w:r>
      <w:commentRangeEnd w:id="75"/>
      <w:r w:rsidDel="00000000" w:rsidR="00000000" w:rsidRPr="00000000">
        <w:commentReference w:id="75"/>
      </w:r>
      <w:r w:rsidDel="00000000" w:rsidR="00000000" w:rsidRPr="00000000">
        <w:rPr>
          <w:rtl w:val="0"/>
        </w:rPr>
        <w:t xml:space="preserve">. An example on how to annotate and present the information would be: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Annotation:</w:t>
      </w:r>
    </w:p>
    <w:p w:rsidR="00000000" w:rsidDel="00000000" w:rsidP="00000000" w:rsidRDefault="00000000" w:rsidRPr="00000000" w14:paraId="00000036">
      <w:pPr>
        <w:rPr/>
      </w:pPr>
      <w:r w:rsidDel="00000000" w:rsidR="00000000" w:rsidRPr="00000000">
        <w:rPr/>
        <w:drawing>
          <wp:inline distB="114300" distT="114300" distL="114300" distR="114300">
            <wp:extent cx="6480000" cy="2476500"/>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64800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Presentation:</w:t>
      </w:r>
    </w:p>
    <w:p w:rsidR="00000000" w:rsidDel="00000000" w:rsidP="00000000" w:rsidRDefault="00000000" w:rsidRPr="00000000" w14:paraId="00000038">
      <w:pPr>
        <w:rPr>
          <w:rFonts w:ascii="Roboto Mono" w:cs="Roboto Mono" w:eastAsia="Roboto Mono" w:hAnsi="Roboto Mono"/>
          <w:color w:val="37474f"/>
          <w:sz w:val="15"/>
          <w:szCs w:val="15"/>
        </w:rPr>
      </w:pPr>
      <w:r w:rsidDel="00000000" w:rsidR="00000000" w:rsidRPr="00000000">
        <w:rPr>
          <w:rFonts w:ascii="Roboto Mono" w:cs="Roboto Mono" w:eastAsia="Roboto Mono" w:hAnsi="Roboto Mono"/>
          <w:color w:val="37474f"/>
          <w:sz w:val="15"/>
          <w:szCs w:val="15"/>
        </w:rPr>
        <w:drawing>
          <wp:inline distB="114300" distT="114300" distL="114300" distR="114300">
            <wp:extent cx="6480000" cy="2476500"/>
            <wp:effectExtent b="0" l="0" r="0" t="0"/>
            <wp:docPr id="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4800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color w:val="37474f"/>
          <w:sz w:val="21"/>
          <w:szCs w:val="21"/>
        </w:rPr>
      </w:pPr>
      <w:r w:rsidDel="00000000" w:rsidR="00000000" w:rsidRPr="00000000">
        <w:rPr>
          <w:color w:val="37474f"/>
          <w:sz w:val="21"/>
          <w:szCs w:val="21"/>
          <w:rtl w:val="0"/>
        </w:rPr>
        <w:t xml:space="preserve">(</w:t>
      </w:r>
      <w:commentRangeStart w:id="76"/>
      <w:commentRangeStart w:id="77"/>
      <w:commentRangeStart w:id="78"/>
      <w:commentRangeStart w:id="79"/>
      <w:r w:rsidDel="00000000" w:rsidR="00000000" w:rsidRPr="00000000">
        <w:rPr>
          <w:color w:val="37474f"/>
          <w:sz w:val="21"/>
          <w:szCs w:val="21"/>
          <w:rtl w:val="0"/>
        </w:rPr>
        <w:t xml:space="preserve">you are free to choose how to actually present the information</w:t>
      </w:r>
      <w:commentRangeEnd w:id="76"/>
      <w:r w:rsidDel="00000000" w:rsidR="00000000" w:rsidRPr="00000000">
        <w:commentReference w:id="76"/>
      </w:r>
      <w:commentRangeEnd w:id="77"/>
      <w:r w:rsidDel="00000000" w:rsidR="00000000" w:rsidRPr="00000000">
        <w:commentReference w:id="77"/>
      </w:r>
      <w:commentRangeEnd w:id="78"/>
      <w:r w:rsidDel="00000000" w:rsidR="00000000" w:rsidRPr="00000000">
        <w:commentReference w:id="78"/>
      </w:r>
      <w:commentRangeEnd w:id="79"/>
      <w:r w:rsidDel="00000000" w:rsidR="00000000" w:rsidRPr="00000000">
        <w:commentReference w:id="79"/>
      </w:r>
      <w:r w:rsidDel="00000000" w:rsidR="00000000" w:rsidRPr="00000000">
        <w:rPr>
          <w:color w:val="37474f"/>
          <w:sz w:val="21"/>
          <w:szCs w:val="21"/>
          <w:rtl w:val="0"/>
        </w:rPr>
        <w:t xml:space="preserve">)</w:t>
      </w:r>
    </w:p>
    <w:p w:rsidR="00000000" w:rsidDel="00000000" w:rsidP="00000000" w:rsidRDefault="00000000" w:rsidRPr="00000000" w14:paraId="0000003A">
      <w:pPr>
        <w:rPr>
          <w:rFonts w:ascii="Roboto Mono" w:cs="Roboto Mono" w:eastAsia="Roboto Mono" w:hAnsi="Roboto Mono"/>
          <w:color w:val="37474f"/>
          <w:sz w:val="15"/>
          <w:szCs w:val="15"/>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As for all the other annotations, this information is to be cached and displayed when the user accesses the image again. As it is not easy to read JSON, the information should be displayed using a human readable structure, e.g. via a table. The annotation must again be stored into the IndexedDB so to be available both online and offline. The information should be stored in the original JSON-LD format. It is fine to never update the cached version of the information retrieved from the knowledge graph.</w:t>
      </w:r>
    </w:p>
    <w:p w:rsidR="00000000" w:rsidDel="00000000" w:rsidP="00000000" w:rsidRDefault="00000000" w:rsidRPr="00000000" w14:paraId="0000003C">
      <w:pPr>
        <w:pStyle w:val="Heading2"/>
        <w:rPr/>
      </w:pPr>
      <w:bookmarkStart w:colFirst="0" w:colLast="0" w:name="_xjzqbl1j1e3k" w:id="14"/>
      <w:bookmarkEnd w:id="14"/>
      <w:r w:rsidDel="00000000" w:rsidR="00000000" w:rsidRPr="00000000">
        <w:rPr>
          <w:rtl w:val="0"/>
        </w:rPr>
        <w:t xml:space="preserve">Groups, division of work and associated documentation </w:t>
      </w:r>
    </w:p>
    <w:p w:rsidR="00000000" w:rsidDel="00000000" w:rsidP="00000000" w:rsidRDefault="00000000" w:rsidRPr="00000000" w14:paraId="0000003D">
      <w:pPr>
        <w:rPr/>
      </w:pPr>
      <w:commentRangeStart w:id="80"/>
      <w:commentRangeStart w:id="81"/>
      <w:commentRangeStart w:id="82"/>
      <w:r w:rsidDel="00000000" w:rsidR="00000000" w:rsidRPr="00000000">
        <w:rPr>
          <w:rtl w:val="0"/>
        </w:rPr>
        <w:t xml:space="preserve">The 3 team members should share the development equally. I expect the following parts to be developed by the following team members:</w:t>
      </w:r>
      <w:commentRangeEnd w:id="80"/>
      <w:r w:rsidDel="00000000" w:rsidR="00000000" w:rsidRPr="00000000">
        <w:commentReference w:id="80"/>
      </w:r>
      <w:commentRangeEnd w:id="81"/>
      <w:r w:rsidDel="00000000" w:rsidR="00000000" w:rsidRPr="00000000">
        <w:commentReference w:id="81"/>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03E">
      <w:pPr>
        <w:ind w:left="720" w:firstLine="0"/>
        <w:rPr/>
      </w:pPr>
      <w:r w:rsidDel="00000000" w:rsidR="00000000" w:rsidRPr="00000000">
        <w:rPr>
          <w:rtl w:val="0"/>
        </w:rPr>
        <w:t xml:space="preserve">Member 1: socket.io, service worker, the chat/annotation interface</w:t>
      </w:r>
    </w:p>
    <w:p w:rsidR="00000000" w:rsidDel="00000000" w:rsidP="00000000" w:rsidRDefault="00000000" w:rsidRPr="00000000" w14:paraId="0000003F">
      <w:pPr>
        <w:ind w:left="720" w:firstLine="0"/>
        <w:rPr/>
      </w:pPr>
      <w:r w:rsidDel="00000000" w:rsidR="00000000" w:rsidRPr="00000000">
        <w:rPr>
          <w:rtl w:val="0"/>
        </w:rPr>
        <w:t xml:space="preserve">Member 2: </w:t>
      </w:r>
      <w:commentRangeStart w:id="83"/>
      <w:commentRangeStart w:id="84"/>
      <w:commentRangeStart w:id="85"/>
      <w:r w:rsidDel="00000000" w:rsidR="00000000" w:rsidRPr="00000000">
        <w:rPr>
          <w:rtl w:val="0"/>
        </w:rPr>
        <w:t xml:space="preserve">nodeJS server</w:t>
      </w:r>
      <w:commentRangeEnd w:id="83"/>
      <w:r w:rsidDel="00000000" w:rsidR="00000000" w:rsidRPr="00000000">
        <w:commentReference w:id="83"/>
      </w:r>
      <w:commentRangeEnd w:id="84"/>
      <w:r w:rsidDel="00000000" w:rsidR="00000000" w:rsidRPr="00000000">
        <w:commentReference w:id="84"/>
      </w:r>
      <w:commentRangeEnd w:id="85"/>
      <w:r w:rsidDel="00000000" w:rsidR="00000000" w:rsidRPr="00000000">
        <w:commentReference w:id="85"/>
      </w:r>
      <w:r w:rsidDel="00000000" w:rsidR="00000000" w:rsidRPr="00000000">
        <w:rPr>
          <w:rtl w:val="0"/>
        </w:rPr>
        <w:t xml:space="preserve"> (excluding socket.io), </w:t>
      </w:r>
      <w:commentRangeStart w:id="86"/>
      <w:commentRangeStart w:id="87"/>
      <w:commentRangeStart w:id="88"/>
      <w:r w:rsidDel="00000000" w:rsidR="00000000" w:rsidRPr="00000000">
        <w:rPr>
          <w:rtl w:val="0"/>
        </w:rPr>
        <w:t xml:space="preserve">MongoDB</w:t>
      </w:r>
      <w:commentRangeEnd w:id="86"/>
      <w:r w:rsidDel="00000000" w:rsidR="00000000" w:rsidRPr="00000000">
        <w:commentReference w:id="86"/>
      </w:r>
      <w:commentRangeEnd w:id="87"/>
      <w:r w:rsidDel="00000000" w:rsidR="00000000" w:rsidRPr="00000000">
        <w:commentReference w:id="87"/>
      </w:r>
      <w:commentRangeEnd w:id="88"/>
      <w:r w:rsidDel="00000000" w:rsidR="00000000" w:rsidRPr="00000000">
        <w:commentReference w:id="88"/>
      </w: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rtl w:val="0"/>
        </w:rPr>
        <w:t xml:space="preserve">Member 3: IndexedDb, Ajax communication, Swagger documentation</w:t>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rPr/>
      </w:pPr>
      <w:r w:rsidDel="00000000" w:rsidR="00000000" w:rsidRPr="00000000">
        <w:rPr>
          <w:b w:val="1"/>
          <w:rtl w:val="0"/>
        </w:rPr>
        <w:t xml:space="preserve">Alternatively</w:t>
      </w:r>
      <w:r w:rsidDel="00000000" w:rsidR="00000000" w:rsidRPr="00000000">
        <w:rPr>
          <w:rtl w:val="0"/>
        </w:rPr>
        <w:t xml:space="preserve"> the following division of work can be adopted as it distributes the workload in a fairer way for part 1:</w:t>
      </w:r>
    </w:p>
    <w:p w:rsidR="00000000" w:rsidDel="00000000" w:rsidP="00000000" w:rsidRDefault="00000000" w:rsidRPr="00000000" w14:paraId="00000043">
      <w:pPr>
        <w:ind w:firstLine="720"/>
        <w:rPr>
          <w:color w:val="222222"/>
          <w:highlight w:val="white"/>
        </w:rPr>
      </w:pPr>
      <w:r w:rsidDel="00000000" w:rsidR="00000000" w:rsidRPr="00000000">
        <w:rPr>
          <w:color w:val="222222"/>
          <w:highlight w:val="white"/>
          <w:rtl w:val="0"/>
        </w:rPr>
        <w:t xml:space="preserve">Member 1: </w:t>
      </w:r>
      <w:r w:rsidDel="00000000" w:rsidR="00000000" w:rsidRPr="00000000">
        <w:rPr>
          <w:color w:val="222222"/>
          <w:highlight w:val="white"/>
          <w:rtl w:val="0"/>
        </w:rPr>
        <w:t xml:space="preserve">socket.io</w:t>
      </w:r>
      <w:r w:rsidDel="00000000" w:rsidR="00000000" w:rsidRPr="00000000">
        <w:rPr>
          <w:color w:val="222222"/>
          <w:highlight w:val="white"/>
          <w:rtl w:val="0"/>
        </w:rPr>
        <w:t xml:space="preserve">, nodeJS server, the chat/annotation interface</w:t>
      </w:r>
    </w:p>
    <w:p w:rsidR="00000000" w:rsidDel="00000000" w:rsidP="00000000" w:rsidRDefault="00000000" w:rsidRPr="00000000" w14:paraId="00000044">
      <w:pPr>
        <w:ind w:firstLine="720"/>
        <w:rPr>
          <w:color w:val="222222"/>
          <w:highlight w:val="white"/>
        </w:rPr>
      </w:pPr>
      <w:r w:rsidDel="00000000" w:rsidR="00000000" w:rsidRPr="00000000">
        <w:rPr>
          <w:color w:val="222222"/>
          <w:highlight w:val="white"/>
          <w:rtl w:val="0"/>
        </w:rPr>
        <w:t xml:space="preserve">Member 2: service worker, MongoDB</w:t>
      </w:r>
    </w:p>
    <w:p w:rsidR="00000000" w:rsidDel="00000000" w:rsidP="00000000" w:rsidRDefault="00000000" w:rsidRPr="00000000" w14:paraId="00000045">
      <w:pPr>
        <w:ind w:firstLine="720"/>
        <w:rPr/>
      </w:pPr>
      <w:r w:rsidDel="00000000" w:rsidR="00000000" w:rsidRPr="00000000">
        <w:rPr>
          <w:color w:val="222222"/>
          <w:highlight w:val="white"/>
          <w:rtl w:val="0"/>
        </w:rPr>
        <w:t xml:space="preserve">Member 3: IndexedDb, Ajax communication, Swagger documentation</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If your group is composed of only </w:t>
      </w:r>
      <w:r w:rsidDel="00000000" w:rsidR="00000000" w:rsidRPr="00000000">
        <w:rPr>
          <w:b w:val="1"/>
          <w:rtl w:val="0"/>
        </w:rPr>
        <w:t xml:space="preserve">two members</w:t>
      </w:r>
      <w:r w:rsidDel="00000000" w:rsidR="00000000" w:rsidRPr="00000000">
        <w:rPr>
          <w:rtl w:val="0"/>
        </w:rPr>
        <w:t xml:space="preserve">, the implementation of the MongoDb and the use of Ajax are not required. Ask the lecturer to check if this condition applies to you. Do not just assume it does!</w:t>
      </w:r>
    </w:p>
    <w:p w:rsidR="00000000" w:rsidDel="00000000" w:rsidP="00000000" w:rsidRDefault="00000000" w:rsidRPr="00000000" w14:paraId="00000047">
      <w:pPr>
        <w:ind w:left="720" w:firstLine="0"/>
        <w:rPr/>
      </w:pPr>
      <w:r w:rsidDel="00000000" w:rsidR="00000000" w:rsidRPr="00000000">
        <w:rPr>
          <w:rtl w:val="0"/>
        </w:rPr>
        <w:t xml:space="preserve">Member 1: socket.io, service worker, the chat/annotation interface</w:t>
      </w:r>
    </w:p>
    <w:p w:rsidR="00000000" w:rsidDel="00000000" w:rsidP="00000000" w:rsidRDefault="00000000" w:rsidRPr="00000000" w14:paraId="00000048">
      <w:pPr>
        <w:ind w:left="720" w:firstLine="0"/>
        <w:rPr/>
      </w:pPr>
      <w:r w:rsidDel="00000000" w:rsidR="00000000" w:rsidRPr="00000000">
        <w:rPr>
          <w:rtl w:val="0"/>
        </w:rPr>
        <w:t xml:space="preserve">Member 2: </w:t>
      </w:r>
      <w:commentRangeStart w:id="89"/>
      <w:commentRangeStart w:id="90"/>
      <w:commentRangeStart w:id="91"/>
      <w:r w:rsidDel="00000000" w:rsidR="00000000" w:rsidRPr="00000000">
        <w:rPr>
          <w:rtl w:val="0"/>
        </w:rPr>
        <w:t xml:space="preserve">nodeJS server</w:t>
      </w:r>
      <w:commentRangeEnd w:id="89"/>
      <w:r w:rsidDel="00000000" w:rsidR="00000000" w:rsidRPr="00000000">
        <w:commentReference w:id="89"/>
      </w:r>
      <w:commentRangeEnd w:id="90"/>
      <w:r w:rsidDel="00000000" w:rsidR="00000000" w:rsidRPr="00000000">
        <w:commentReference w:id="90"/>
      </w:r>
      <w:commentRangeEnd w:id="91"/>
      <w:r w:rsidDel="00000000" w:rsidR="00000000" w:rsidRPr="00000000">
        <w:commentReference w:id="91"/>
      </w:r>
      <w:r w:rsidDel="00000000" w:rsidR="00000000" w:rsidRPr="00000000">
        <w:rPr>
          <w:rtl w:val="0"/>
        </w:rPr>
        <w:t xml:space="preserve"> (excluding socket.io), IndexedDb, Swagger documentation</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If your group is composed of </w:t>
      </w:r>
      <w:r w:rsidDel="00000000" w:rsidR="00000000" w:rsidRPr="00000000">
        <w:rPr>
          <w:b w:val="1"/>
          <w:rtl w:val="0"/>
        </w:rPr>
        <w:t xml:space="preserve">only one member</w:t>
      </w:r>
      <w:r w:rsidDel="00000000" w:rsidR="00000000" w:rsidRPr="00000000">
        <w:rPr>
          <w:rtl w:val="0"/>
        </w:rPr>
        <w:t xml:space="preserve">, you are required to do the following:</w:t>
      </w:r>
    </w:p>
    <w:p w:rsidR="00000000" w:rsidDel="00000000" w:rsidP="00000000" w:rsidRDefault="00000000" w:rsidRPr="00000000" w14:paraId="0000004B">
      <w:pPr>
        <w:ind w:left="720" w:firstLine="0"/>
        <w:rPr/>
      </w:pPr>
      <w:r w:rsidDel="00000000" w:rsidR="00000000" w:rsidRPr="00000000">
        <w:rPr>
          <w:rtl w:val="0"/>
        </w:rPr>
        <w:t xml:space="preserve">socket.io, service worker, the chat/annotation interface, </w:t>
      </w:r>
      <w:commentRangeStart w:id="92"/>
      <w:commentRangeStart w:id="93"/>
      <w:commentRangeStart w:id="94"/>
      <w:r w:rsidDel="00000000" w:rsidR="00000000" w:rsidRPr="00000000">
        <w:rPr>
          <w:rtl w:val="0"/>
        </w:rPr>
        <w:t xml:space="preserve">nodeJS server</w:t>
      </w:r>
      <w:commentRangeEnd w:id="92"/>
      <w:r w:rsidDel="00000000" w:rsidR="00000000" w:rsidRPr="00000000">
        <w:commentReference w:id="92"/>
      </w:r>
      <w:commentRangeEnd w:id="93"/>
      <w:r w:rsidDel="00000000" w:rsidR="00000000" w:rsidRPr="00000000">
        <w:commentReference w:id="93"/>
      </w:r>
      <w:commentRangeEnd w:id="94"/>
      <w:r w:rsidDel="00000000" w:rsidR="00000000" w:rsidRPr="00000000">
        <w:commentReference w:id="94"/>
      </w:r>
      <w:r w:rsidDel="00000000" w:rsidR="00000000" w:rsidRPr="00000000">
        <w:rPr>
          <w:rtl w:val="0"/>
        </w:rPr>
        <w:t xml:space="preserve">, IndexedDb</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Note that the above are just some of the functions required to develop a solution. The remaining functions must be shared fairly by the group. </w:t>
      </w:r>
    </w:p>
    <w:p w:rsidR="00000000" w:rsidDel="00000000" w:rsidP="00000000" w:rsidRDefault="00000000" w:rsidRPr="00000000" w14:paraId="0000004E">
      <w:pPr>
        <w:rPr>
          <w:ins w:author="Vasile Antohi" w:id="0" w:date="2021-05-20T19:44:44Z"/>
        </w:rPr>
      </w:pPr>
      <w:r w:rsidDel="00000000" w:rsidR="00000000" w:rsidRPr="00000000">
        <w:rPr>
          <w:rtl w:val="0"/>
        </w:rPr>
        <w:t xml:space="preserve">The working of the group must be documented using a private </w:t>
      </w:r>
      <w:r w:rsidDel="00000000" w:rsidR="00000000" w:rsidRPr="00000000">
        <w:rPr>
          <w:b w:val="1"/>
          <w:rtl w:val="0"/>
        </w:rPr>
        <w:t xml:space="preserve">Github repository</w:t>
      </w:r>
      <w:r w:rsidDel="00000000" w:rsidR="00000000" w:rsidRPr="00000000">
        <w:rPr>
          <w:rtl w:val="0"/>
        </w:rPr>
        <w:t xml:space="preserve">. </w:t>
      </w:r>
      <w:commentRangeStart w:id="95"/>
      <w:commentRangeStart w:id="96"/>
      <w:commentRangeStart w:id="97"/>
      <w:commentRangeStart w:id="98"/>
      <w:commentRangeStart w:id="99"/>
      <w:commentRangeStart w:id="100"/>
      <w:commentRangeStart w:id="101"/>
      <w:commentRangeStart w:id="102"/>
      <w:r w:rsidDel="00000000" w:rsidR="00000000" w:rsidRPr="00000000">
        <w:rPr>
          <w:rtl w:val="0"/>
        </w:rPr>
        <w:t xml:space="preserve">I expect the daily </w:t>
      </w:r>
      <w:ins w:author="Vasile Antohi" w:id="0" w:date="2021-05-20T19:44:44Z">
        <w:r w:rsidDel="00000000" w:rsidR="00000000" w:rsidRPr="00000000">
          <w:rPr>
            <w:rtl w:val="0"/>
          </w:rPr>
        </w:r>
      </w:ins>
    </w:p>
    <w:p w:rsidR="00000000" w:rsidDel="00000000" w:rsidP="00000000" w:rsidRDefault="00000000" w:rsidRPr="00000000" w14:paraId="0000004F">
      <w:pPr>
        <w:rPr/>
      </w:pPr>
      <w:r w:rsidDel="00000000" w:rsidR="00000000" w:rsidRPr="00000000">
        <w:rPr>
          <w:rtl w:val="0"/>
        </w:rPr>
        <w:t xml:space="preserve">commit by each member to be clearly visible</w:t>
      </w:r>
      <w:commentRangeEnd w:id="95"/>
      <w:r w:rsidDel="00000000" w:rsidR="00000000" w:rsidRPr="00000000">
        <w:commentReference w:id="95"/>
      </w:r>
      <w:commentRangeEnd w:id="96"/>
      <w:r w:rsidDel="00000000" w:rsidR="00000000" w:rsidRPr="00000000">
        <w:commentReference w:id="96"/>
      </w:r>
      <w:commentRangeEnd w:id="97"/>
      <w:r w:rsidDel="00000000" w:rsidR="00000000" w:rsidRPr="00000000">
        <w:commentReference w:id="97"/>
      </w:r>
      <w:commentRangeEnd w:id="98"/>
      <w:r w:rsidDel="00000000" w:rsidR="00000000" w:rsidRPr="00000000">
        <w:commentReference w:id="98"/>
      </w:r>
      <w:commentRangeEnd w:id="99"/>
      <w:r w:rsidDel="00000000" w:rsidR="00000000" w:rsidRPr="00000000">
        <w:commentReference w:id="99"/>
      </w:r>
      <w:commentRangeEnd w:id="100"/>
      <w:r w:rsidDel="00000000" w:rsidR="00000000" w:rsidRPr="00000000">
        <w:commentReference w:id="100"/>
      </w:r>
      <w:commentRangeEnd w:id="101"/>
      <w:r w:rsidDel="00000000" w:rsidR="00000000" w:rsidRPr="00000000">
        <w:commentReference w:id="101"/>
      </w:r>
      <w:commentRangeEnd w:id="102"/>
      <w:r w:rsidDel="00000000" w:rsidR="00000000" w:rsidRPr="00000000">
        <w:commentReference w:id="102"/>
      </w:r>
      <w:r w:rsidDel="00000000" w:rsidR="00000000" w:rsidRPr="00000000">
        <w:rPr>
          <w:rtl w:val="0"/>
        </w:rPr>
        <w:t xml:space="preserve">, so that it is clear who has developed what and when. Please note the term </w:t>
      </w:r>
      <w:r w:rsidDel="00000000" w:rsidR="00000000" w:rsidRPr="00000000">
        <w:rPr>
          <w:b w:val="1"/>
          <w:u w:val="single"/>
          <w:rtl w:val="0"/>
        </w:rPr>
        <w:t xml:space="preserve">daily</w:t>
      </w:r>
      <w:r w:rsidDel="00000000" w:rsidR="00000000" w:rsidRPr="00000000">
        <w:rPr>
          <w:rtl w:val="0"/>
        </w:rPr>
        <w:t xml:space="preserve"> commits. I expect to see the programme build progressively over time in the repo. Any large blocks of code suddenly appearing on the repository will be investigated for use of unfair means. </w:t>
      </w:r>
    </w:p>
    <w:p w:rsidR="00000000" w:rsidDel="00000000" w:rsidP="00000000" w:rsidRDefault="00000000" w:rsidRPr="00000000" w14:paraId="00000050">
      <w:pPr>
        <w:rPr/>
      </w:pPr>
      <w:r w:rsidDel="00000000" w:rsidR="00000000" w:rsidRPr="00000000">
        <w:rPr>
          <w:rtl w:val="0"/>
        </w:rPr>
        <w:t xml:space="preserve">The whole assignment is intended to account for between 20 and 30 hours of each person’s work towards the module as a whole. </w:t>
      </w:r>
    </w:p>
    <w:p w:rsidR="00000000" w:rsidDel="00000000" w:rsidP="00000000" w:rsidRDefault="00000000" w:rsidRPr="00000000" w14:paraId="00000051">
      <w:pPr>
        <w:rPr/>
      </w:pPr>
      <w:r w:rsidDel="00000000" w:rsidR="00000000" w:rsidRPr="00000000">
        <w:rPr>
          <w:rtl w:val="0"/>
        </w:rPr>
        <w:t xml:space="preserve">You must register your group on </w:t>
      </w:r>
      <w:hyperlink r:id="rId14">
        <w:r w:rsidDel="00000000" w:rsidR="00000000" w:rsidRPr="00000000">
          <w:rPr>
            <w:color w:val="1155cc"/>
            <w:u w:val="single"/>
            <w:rtl w:val="0"/>
          </w:rPr>
          <w:t xml:space="preserve">Google Drive</w:t>
        </w:r>
      </w:hyperlink>
      <w:r w:rsidDel="00000000" w:rsidR="00000000" w:rsidRPr="00000000">
        <w:rPr>
          <w:rtl w:val="0"/>
        </w:rPr>
        <w:t xml:space="preserve">. The same link provides help in finding a suitable group until week 2.</w:t>
      </w:r>
    </w:p>
    <w:p w:rsidR="00000000" w:rsidDel="00000000" w:rsidP="00000000" w:rsidRDefault="00000000" w:rsidRPr="00000000" w14:paraId="00000052">
      <w:pPr>
        <w:rPr/>
      </w:pPr>
      <w:r w:rsidDel="00000000" w:rsidR="00000000" w:rsidRPr="00000000">
        <w:rPr>
          <w:rtl w:val="0"/>
        </w:rPr>
        <w:t xml:space="preserve">Please note: you can only have groups within the same module code, i.e. all members must be either all in COM3504 or in COM6504. PhD students should ask the lecturer before joining a group.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Given a group, you will be expected to keep with that group for the whole of the assignment. However, if any problem arises that makes this difficult, you should notify the lecturer immediately, so that appropriate action can be taken. See lecture 1 slides on this topic. </w:t>
      </w:r>
    </w:p>
    <w:p w:rsidR="00000000" w:rsidDel="00000000" w:rsidP="00000000" w:rsidRDefault="00000000" w:rsidRPr="00000000" w14:paraId="00000055">
      <w:pPr>
        <w:rPr/>
      </w:pPr>
      <w:r w:rsidDel="00000000" w:rsidR="00000000" w:rsidRPr="00000000">
        <w:rPr>
          <w:rtl w:val="0"/>
        </w:rPr>
        <w:t xml:space="preserve">This division must be explicitly stated in the self-assessment form where the expected distribution is described. </w:t>
      </w:r>
    </w:p>
    <w:p w:rsidR="00000000" w:rsidDel="00000000" w:rsidP="00000000" w:rsidRDefault="00000000" w:rsidRPr="00000000" w14:paraId="00000056">
      <w:pPr>
        <w:rPr>
          <w:b w:val="1"/>
        </w:rPr>
      </w:pPr>
      <w:r w:rsidDel="00000000" w:rsidR="00000000" w:rsidRPr="00000000">
        <w:rPr>
          <w:b w:val="1"/>
          <w:rtl w:val="0"/>
        </w:rPr>
        <w:t xml:space="preserve">All members of each group are required to submit on Blackboard.  </w:t>
      </w:r>
    </w:p>
    <w:p w:rsidR="00000000" w:rsidDel="00000000" w:rsidP="00000000" w:rsidRDefault="00000000" w:rsidRPr="00000000" w14:paraId="00000057">
      <w:pPr>
        <w:pStyle w:val="Heading2"/>
        <w:rPr/>
      </w:pPr>
      <w:bookmarkStart w:colFirst="0" w:colLast="0" w:name="_zcc5sjpz5umj" w:id="15"/>
      <w:bookmarkEnd w:id="15"/>
      <w:r w:rsidDel="00000000" w:rsidR="00000000" w:rsidRPr="00000000">
        <w:rPr>
          <w:rtl w:val="0"/>
        </w:rPr>
        <w:t xml:space="preserve">Devising an appropriate solution</w:t>
      </w:r>
    </w:p>
    <w:p w:rsidR="00000000" w:rsidDel="00000000" w:rsidP="00000000" w:rsidRDefault="00000000" w:rsidRPr="00000000" w14:paraId="00000058">
      <w:pPr>
        <w:rPr/>
      </w:pPr>
      <w:r w:rsidDel="00000000" w:rsidR="00000000" w:rsidRPr="00000000">
        <w:rPr>
          <w:rtl w:val="0"/>
        </w:rPr>
        <w:t xml:space="preserve">It is important for your solution to follow the patterns and material taught during the lectures. Solutions that adopt different approaches will attract low marks and in some cases zero marks. The goal of the assignment is to prove that you have learned from the module, rather than to prove you are able to write code that works.</w:t>
      </w:r>
      <w:r w:rsidDel="00000000" w:rsidR="00000000" w:rsidRPr="00000000">
        <w:rPr>
          <w:rtl w:val="0"/>
        </w:rPr>
      </w:r>
    </w:p>
    <w:p w:rsidR="00000000" w:rsidDel="00000000" w:rsidP="00000000" w:rsidRDefault="00000000" w:rsidRPr="00000000" w14:paraId="00000059">
      <w:pPr>
        <w:pStyle w:val="Heading2"/>
        <w:rPr/>
      </w:pPr>
      <w:bookmarkStart w:colFirst="0" w:colLast="0" w:name="_gtx57q6gzbio" w:id="16"/>
      <w:bookmarkEnd w:id="16"/>
      <w:r w:rsidDel="00000000" w:rsidR="00000000" w:rsidRPr="00000000">
        <w:rPr>
          <w:rtl w:val="0"/>
        </w:rPr>
        <w:t xml:space="preserve">Deadlines; formative and summative assessment</w:t>
      </w:r>
    </w:p>
    <w:p w:rsidR="00000000" w:rsidDel="00000000" w:rsidP="00000000" w:rsidRDefault="00000000" w:rsidRPr="00000000" w14:paraId="0000005A">
      <w:pPr>
        <w:rPr/>
      </w:pPr>
      <w:r w:rsidDel="00000000" w:rsidR="00000000" w:rsidRPr="00000000">
        <w:rPr>
          <w:rtl w:val="0"/>
        </w:rPr>
        <w:t xml:space="preserve">The deadlines are fixed. You should therefore plan your work to aim at handing the report in at least a few days before the deadline – do not leave it until the deadline, just in case any minor thing goes wrong and you then find that you are late. </w:t>
      </w:r>
    </w:p>
    <w:p w:rsidR="00000000" w:rsidDel="00000000" w:rsidP="00000000" w:rsidRDefault="00000000" w:rsidRPr="00000000" w14:paraId="0000005B">
      <w:pPr>
        <w:rPr/>
      </w:pPr>
      <w:r w:rsidDel="00000000" w:rsidR="00000000" w:rsidRPr="00000000">
        <w:rPr>
          <w:rtl w:val="0"/>
        </w:rPr>
        <w:t xml:space="preserve">Note that the Computer Science department applies fairly severe penalties for handing coursework in late. If you want to look at the details you can find them on the University’s website. </w:t>
      </w:r>
    </w:p>
    <w:p w:rsidR="00000000" w:rsidDel="00000000" w:rsidP="00000000" w:rsidRDefault="00000000" w:rsidRPr="00000000" w14:paraId="0000005C">
      <w:pPr>
        <w:rPr/>
      </w:pPr>
      <w:r w:rsidDel="00000000" w:rsidR="00000000" w:rsidRPr="00000000">
        <w:rPr>
          <w:rtl w:val="0"/>
        </w:rPr>
        <w:t xml:space="preserve">Please refer to the slides of the week 1 lecture for risks and considerations on working in groups.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commentRangeStart w:id="103"/>
      <w:commentRangeStart w:id="104"/>
      <w:commentRangeStart w:id="105"/>
      <w:commentRangeStart w:id="106"/>
      <w:r w:rsidDel="00000000" w:rsidR="00000000" w:rsidRPr="00000000">
        <w:rPr>
          <w:rtl w:val="0"/>
        </w:rPr>
        <w:t xml:space="preserve">There are two deadlines:</w:t>
      </w:r>
    </w:p>
    <w:p w:rsidR="00000000" w:rsidDel="00000000" w:rsidP="00000000" w:rsidRDefault="00000000" w:rsidRPr="00000000" w14:paraId="0000005F">
      <w:pPr>
        <w:numPr>
          <w:ilvl w:val="0"/>
          <w:numId w:val="3"/>
        </w:numPr>
        <w:ind w:left="720" w:hanging="360"/>
        <w:rPr>
          <w:b w:val="1"/>
        </w:rPr>
      </w:pPr>
      <w:commentRangeStart w:id="107"/>
      <w:commentRangeStart w:id="108"/>
      <w:commentRangeStart w:id="109"/>
      <w:commentRangeStart w:id="110"/>
      <w:r w:rsidDel="00000000" w:rsidR="00000000" w:rsidRPr="00000000">
        <w:rPr>
          <w:b w:val="1"/>
          <w:rtl w:val="0"/>
        </w:rPr>
        <w:t xml:space="preserve">Friday of Week 7 at 23:59:59 for part 1 </w:t>
        <w:br w:type="textWrapping"/>
      </w:r>
      <w:commentRangeStart w:id="111"/>
      <w:commentRangeStart w:id="112"/>
      <w:r w:rsidDel="00000000" w:rsidR="00000000" w:rsidRPr="00000000">
        <w:rPr>
          <w:b w:val="1"/>
          <w:rtl w:val="0"/>
        </w:rPr>
        <w:t xml:space="preserve">** please note </w:t>
      </w:r>
      <w:r w:rsidDel="00000000" w:rsidR="00000000" w:rsidRPr="00000000">
        <w:rPr>
          <w:rtl w:val="0"/>
        </w:rPr>
        <w:t xml:space="preserve">this is an indicative deadline</w:t>
      </w:r>
      <w:commentRangeEnd w:id="111"/>
      <w:r w:rsidDel="00000000" w:rsidR="00000000" w:rsidRPr="00000000">
        <w:commentReference w:id="111"/>
      </w:r>
      <w:commentRangeEnd w:id="112"/>
      <w:r w:rsidDel="00000000" w:rsidR="00000000" w:rsidRPr="00000000">
        <w:commentReference w:id="112"/>
      </w:r>
      <w:r w:rsidDel="00000000" w:rsidR="00000000" w:rsidRPr="00000000">
        <w:rPr>
          <w:rtl w:val="0"/>
        </w:rPr>
        <w:t xml:space="preserve"> - we need your solution before  the 1:1 meeting in week 8 - be ready to demonstrate the solution from your computer</w:t>
      </w:r>
      <w:commentRangeEnd w:id="107"/>
      <w:r w:rsidDel="00000000" w:rsidR="00000000" w:rsidRPr="00000000">
        <w:commentReference w:id="107"/>
      </w:r>
      <w:commentRangeEnd w:id="108"/>
      <w:r w:rsidDel="00000000" w:rsidR="00000000" w:rsidRPr="00000000">
        <w:commentReference w:id="108"/>
      </w:r>
      <w:commentRangeEnd w:id="109"/>
      <w:r w:rsidDel="00000000" w:rsidR="00000000" w:rsidRPr="00000000">
        <w:commentReference w:id="109"/>
      </w:r>
      <w:commentRangeEnd w:id="110"/>
      <w:r w:rsidDel="00000000" w:rsidR="00000000" w:rsidRPr="00000000">
        <w:commentReference w:id="110"/>
      </w:r>
      <w:r w:rsidDel="00000000" w:rsidR="00000000" w:rsidRPr="00000000">
        <w:rPr>
          <w:rtl w:val="0"/>
        </w:rPr>
      </w:r>
    </w:p>
    <w:p w:rsidR="00000000" w:rsidDel="00000000" w:rsidP="00000000" w:rsidRDefault="00000000" w:rsidRPr="00000000" w14:paraId="00000060">
      <w:pPr>
        <w:numPr>
          <w:ilvl w:val="0"/>
          <w:numId w:val="3"/>
        </w:numPr>
        <w:ind w:left="720" w:hanging="360"/>
        <w:rPr>
          <w:b w:val="1"/>
        </w:rPr>
      </w:pPr>
      <w:r w:rsidDel="00000000" w:rsidR="00000000" w:rsidRPr="00000000">
        <w:rPr>
          <w:b w:val="1"/>
          <w:rtl w:val="0"/>
        </w:rPr>
        <w:t xml:space="preserve">Friday of Week  12 at 23:59:59 for the entire assignment</w:t>
      </w:r>
    </w:p>
    <w:p w:rsidR="00000000" w:rsidDel="00000000" w:rsidP="00000000" w:rsidRDefault="00000000" w:rsidRPr="00000000" w14:paraId="00000061">
      <w:pPr>
        <w:rPr/>
      </w:pPr>
      <w:r w:rsidDel="00000000" w:rsidR="00000000" w:rsidRPr="00000000">
        <w:rPr>
          <w:rtl w:val="0"/>
        </w:rPr>
        <w:t xml:space="preserve">Formative feedback will be provided in 1:1 meetings in week 8. Submitting part 1 is not required but it is strongly recommended.</w:t>
      </w:r>
      <w:commentRangeEnd w:id="103"/>
      <w:r w:rsidDel="00000000" w:rsidR="00000000" w:rsidRPr="00000000">
        <w:commentReference w:id="103"/>
      </w:r>
      <w:commentRangeEnd w:id="104"/>
      <w:r w:rsidDel="00000000" w:rsidR="00000000" w:rsidRPr="00000000">
        <w:commentReference w:id="104"/>
      </w:r>
      <w:commentRangeEnd w:id="105"/>
      <w:r w:rsidDel="00000000" w:rsidR="00000000" w:rsidRPr="00000000">
        <w:commentReference w:id="105"/>
      </w:r>
      <w:commentRangeEnd w:id="106"/>
      <w:r w:rsidDel="00000000" w:rsidR="00000000" w:rsidRPr="00000000">
        <w:commentReference w:id="106"/>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Part1 must cover everything listed above with the exception of </w:t>
      </w:r>
    </w:p>
    <w:p w:rsidR="00000000" w:rsidDel="00000000" w:rsidP="00000000" w:rsidRDefault="00000000" w:rsidRPr="00000000" w14:paraId="00000064">
      <w:pPr>
        <w:numPr>
          <w:ilvl w:val="0"/>
          <w:numId w:val="4"/>
        </w:numPr>
        <w:ind w:left="720" w:hanging="360"/>
        <w:rPr>
          <w:u w:val="none"/>
        </w:rPr>
      </w:pPr>
      <w:commentRangeStart w:id="113"/>
      <w:commentRangeStart w:id="114"/>
      <w:commentRangeStart w:id="115"/>
      <w:commentRangeStart w:id="116"/>
      <w:commentRangeStart w:id="117"/>
      <w:r w:rsidDel="00000000" w:rsidR="00000000" w:rsidRPr="00000000">
        <w:rPr>
          <w:rtl w:val="0"/>
        </w:rPr>
        <w:t xml:space="preserve">MongoDB (just implement the annotation of linked images from the web for part 1 as already possible in the project provided as starting point) and </w:t>
      </w:r>
    </w:p>
    <w:p w:rsidR="00000000" w:rsidDel="00000000" w:rsidP="00000000" w:rsidRDefault="00000000" w:rsidRPr="00000000" w14:paraId="00000065">
      <w:pPr>
        <w:numPr>
          <w:ilvl w:val="0"/>
          <w:numId w:val="4"/>
        </w:numPr>
        <w:ind w:left="720" w:hanging="360"/>
        <w:rPr>
          <w:u w:val="none"/>
        </w:rPr>
      </w:pPr>
      <w:r w:rsidDel="00000000" w:rsidR="00000000" w:rsidRPr="00000000">
        <w:rPr>
          <w:rtl w:val="0"/>
        </w:rPr>
        <w:t xml:space="preserve">Swagger documentation and</w:t>
      </w:r>
    </w:p>
    <w:p w:rsidR="00000000" w:rsidDel="00000000" w:rsidP="00000000" w:rsidRDefault="00000000" w:rsidRPr="00000000" w14:paraId="00000066">
      <w:pPr>
        <w:numPr>
          <w:ilvl w:val="0"/>
          <w:numId w:val="4"/>
        </w:numPr>
        <w:ind w:left="720" w:hanging="360"/>
        <w:rPr>
          <w:u w:val="none"/>
        </w:rPr>
      </w:pPr>
      <w:r w:rsidDel="00000000" w:rsidR="00000000" w:rsidRPr="00000000">
        <w:rPr>
          <w:rtl w:val="0"/>
        </w:rPr>
        <w:t xml:space="preserve">the connection with the knowledge graph.</w:t>
      </w:r>
      <w:commentRangeEnd w:id="113"/>
      <w:r w:rsidDel="00000000" w:rsidR="00000000" w:rsidRPr="00000000">
        <w:commentReference w:id="113"/>
      </w:r>
      <w:commentRangeEnd w:id="114"/>
      <w:r w:rsidDel="00000000" w:rsidR="00000000" w:rsidRPr="00000000">
        <w:commentReference w:id="114"/>
      </w:r>
      <w:commentRangeEnd w:id="115"/>
      <w:r w:rsidDel="00000000" w:rsidR="00000000" w:rsidRPr="00000000">
        <w:commentReference w:id="115"/>
      </w:r>
      <w:commentRangeEnd w:id="116"/>
      <w:r w:rsidDel="00000000" w:rsidR="00000000" w:rsidRPr="00000000">
        <w:commentReference w:id="116"/>
      </w:r>
      <w:commentRangeEnd w:id="117"/>
      <w:r w:rsidDel="00000000" w:rsidR="00000000" w:rsidRPr="00000000">
        <w:commentReference w:id="117"/>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The final submission will include the entire system; you will have to resubmit also a revised version of part 1.</w:t>
      </w:r>
    </w:p>
    <w:p w:rsidR="00000000" w:rsidDel="00000000" w:rsidP="00000000" w:rsidRDefault="00000000" w:rsidRPr="00000000" w14:paraId="00000068">
      <w:pPr>
        <w:pStyle w:val="Heading2"/>
        <w:rPr/>
      </w:pPr>
      <w:bookmarkStart w:colFirst="0" w:colLast="0" w:name="_c1238eifm71t" w:id="17"/>
      <w:bookmarkEnd w:id="17"/>
      <w:r w:rsidDel="00000000" w:rsidR="00000000" w:rsidRPr="00000000">
        <w:rPr>
          <w:rtl w:val="0"/>
        </w:rPr>
        <w:t xml:space="preserve">Material Provided and external libraries</w:t>
      </w:r>
    </w:p>
    <w:p w:rsidR="00000000" w:rsidDel="00000000" w:rsidP="00000000" w:rsidRDefault="00000000" w:rsidRPr="00000000" w14:paraId="00000069">
      <w:pPr>
        <w:rPr>
          <w:sz w:val="24"/>
          <w:szCs w:val="24"/>
        </w:rPr>
      </w:pPr>
      <w:r w:rsidDel="00000000" w:rsidR="00000000" w:rsidRPr="00000000">
        <w:rPr>
          <w:b w:val="1"/>
          <w:sz w:val="24"/>
          <w:szCs w:val="24"/>
          <w:rtl w:val="0"/>
        </w:rPr>
        <w:t xml:space="preserve">NOTE: no third party code can be used in the assignment, </w:t>
      </w:r>
      <w:r w:rsidDel="00000000" w:rsidR="00000000" w:rsidRPr="00000000">
        <w:rPr>
          <w:sz w:val="24"/>
          <w:szCs w:val="24"/>
          <w:rtl w:val="0"/>
        </w:rPr>
        <w:t xml:space="preserve">except what has been </w:t>
      </w:r>
      <w:r w:rsidDel="00000000" w:rsidR="00000000" w:rsidRPr="00000000">
        <w:rPr>
          <w:b w:val="1"/>
          <w:sz w:val="24"/>
          <w:szCs w:val="24"/>
          <w:rtl w:val="0"/>
        </w:rPr>
        <w:t xml:space="preserve">explicitly</w:t>
      </w:r>
      <w:r w:rsidDel="00000000" w:rsidR="00000000" w:rsidRPr="00000000">
        <w:rPr>
          <w:sz w:val="24"/>
          <w:szCs w:val="24"/>
          <w:rtl w:val="0"/>
        </w:rPr>
        <w:t xml:space="preserve"> provided in the lectures or lab classes. For example you are allowed to use code given in the lecture slides but you are not allowed to download any code from the Web or to use any other software that will perform a considerable part of the assignment. </w:t>
      </w:r>
      <w:r w:rsidDel="00000000" w:rsidR="00000000" w:rsidRPr="00000000">
        <w:rPr>
          <w:b w:val="1"/>
          <w:sz w:val="24"/>
          <w:szCs w:val="24"/>
          <w:rtl w:val="0"/>
        </w:rPr>
        <w:t xml:space="preserve">Unauthorised re-use of third party software will be considered plagiarism. </w:t>
      </w:r>
      <w:r w:rsidDel="00000000" w:rsidR="00000000" w:rsidRPr="00000000">
        <w:rPr>
          <w:sz w:val="24"/>
          <w:szCs w:val="24"/>
          <w:rtl w:val="0"/>
        </w:rPr>
        <w:t xml:space="preserve">In case of doubt ask the lecturer for permission before using </w:t>
      </w:r>
      <w:r w:rsidDel="00000000" w:rsidR="00000000" w:rsidRPr="00000000">
        <w:rPr>
          <w:sz w:val="24"/>
          <w:szCs w:val="24"/>
          <w:u w:val="single"/>
          <w:rtl w:val="0"/>
        </w:rPr>
        <w:t xml:space="preserve">any</w:t>
      </w:r>
      <w:r w:rsidDel="00000000" w:rsidR="00000000" w:rsidRPr="00000000">
        <w:rPr>
          <w:sz w:val="24"/>
          <w:szCs w:val="24"/>
          <w:rtl w:val="0"/>
        </w:rPr>
        <w:t xml:space="preserve"> third party code. Libraries allowed, despite not being mentioned in the lecture notes are css/js libraries to improve the look and feel of any interface (e.g. Bootstrap). For other libraries, please ask before using.</w:t>
      </w:r>
    </w:p>
    <w:p w:rsidR="00000000" w:rsidDel="00000000" w:rsidP="00000000" w:rsidRDefault="00000000" w:rsidRPr="00000000" w14:paraId="0000006A">
      <w:pPr>
        <w:rPr>
          <w:sz w:val="24"/>
          <w:szCs w:val="24"/>
        </w:rPr>
      </w:pPr>
      <w:r w:rsidDel="00000000" w:rsidR="00000000" w:rsidRPr="00000000">
        <w:rPr>
          <w:sz w:val="24"/>
          <w:szCs w:val="24"/>
          <w:rtl w:val="0"/>
        </w:rPr>
        <w:t xml:space="preserve">List of allowed libraries:</w:t>
      </w:r>
    </w:p>
    <w:p w:rsidR="00000000" w:rsidDel="00000000" w:rsidP="00000000" w:rsidRDefault="00000000" w:rsidRPr="00000000" w14:paraId="0000006B">
      <w:pPr>
        <w:ind w:left="108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CSS/Javascript: Bootstrap</w:t>
      </w:r>
    </w:p>
    <w:p w:rsidR="00000000" w:rsidDel="00000000" w:rsidP="00000000" w:rsidRDefault="00000000" w:rsidRPr="00000000" w14:paraId="0000006C">
      <w:pPr>
        <w:ind w:left="108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NPM Libraries: Passport, Multer, Express, node static, body parser,</w:t>
      </w:r>
      <w:commentRangeStart w:id="118"/>
      <w:commentRangeStart w:id="119"/>
      <w:r w:rsidDel="00000000" w:rsidR="00000000" w:rsidRPr="00000000">
        <w:rPr>
          <w:sz w:val="24"/>
          <w:szCs w:val="24"/>
          <w:rtl w:val="0"/>
        </w:rPr>
        <w:t xml:space="preserve"> etc.</w:t>
      </w:r>
      <w:commentRangeEnd w:id="118"/>
      <w:r w:rsidDel="00000000" w:rsidR="00000000" w:rsidRPr="00000000">
        <w:commentReference w:id="118"/>
      </w:r>
      <w:commentRangeEnd w:id="119"/>
      <w:r w:rsidDel="00000000" w:rsidR="00000000" w:rsidRPr="00000000">
        <w:commentReference w:id="119"/>
      </w:r>
      <w:r w:rsidDel="00000000" w:rsidR="00000000" w:rsidRPr="00000000">
        <w:rPr>
          <w:rtl w:val="0"/>
        </w:rPr>
      </w:r>
    </w:p>
    <w:p w:rsidR="00000000" w:rsidDel="00000000" w:rsidP="00000000" w:rsidRDefault="00000000" w:rsidRPr="00000000" w14:paraId="0000006D">
      <w:pPr>
        <w:ind w:left="108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Code and libraries used in the labs and lectures</w:t>
      </w:r>
    </w:p>
    <w:p w:rsidR="00000000" w:rsidDel="00000000" w:rsidP="00000000" w:rsidRDefault="00000000" w:rsidRPr="00000000" w14:paraId="0000006E">
      <w:pPr>
        <w:rPr>
          <w:sz w:val="24"/>
          <w:szCs w:val="24"/>
        </w:rPr>
      </w:pPr>
      <w:r w:rsidDel="00000000" w:rsidR="00000000" w:rsidRPr="00000000">
        <w:rPr>
          <w:sz w:val="24"/>
          <w:szCs w:val="24"/>
          <w:rtl w:val="0"/>
        </w:rPr>
        <w:t xml:space="preserve">Examples of NOT allowed libraries:</w:t>
      </w:r>
    </w:p>
    <w:p w:rsidR="00000000" w:rsidDel="00000000" w:rsidP="00000000" w:rsidRDefault="00000000" w:rsidRPr="00000000" w14:paraId="0000006F">
      <w:pPr>
        <w:ind w:left="108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Angular: reason: it implements Ajax and the communication with the server in a proprietary way. This is considerable part of the assignment work.</w:t>
      </w:r>
    </w:p>
    <w:p w:rsidR="00000000" w:rsidDel="00000000" w:rsidP="00000000" w:rsidRDefault="00000000" w:rsidRPr="00000000" w14:paraId="00000070">
      <w:pPr>
        <w:ind w:left="1080" w:hanging="360"/>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Any language that builds on top of Javascript and e.g. requires compilation</w:t>
      </w:r>
      <w:r w:rsidDel="00000000" w:rsidR="00000000" w:rsidRPr="00000000">
        <w:rPr>
          <w:rtl w:val="0"/>
        </w:rPr>
      </w:r>
    </w:p>
    <w:p w:rsidR="00000000" w:rsidDel="00000000" w:rsidP="00000000" w:rsidRDefault="00000000" w:rsidRPr="00000000" w14:paraId="00000071">
      <w:pPr>
        <w:pStyle w:val="Heading2"/>
        <w:keepNext w:val="0"/>
        <w:keepLines w:val="0"/>
        <w:spacing w:after="120" w:before="240" w:lineRule="auto"/>
        <w:rPr/>
      </w:pPr>
      <w:bookmarkStart w:colFirst="0" w:colLast="0" w:name="_3v8fq134i9wv" w:id="18"/>
      <w:bookmarkEnd w:id="18"/>
      <w:r w:rsidDel="00000000" w:rsidR="00000000" w:rsidRPr="00000000">
        <w:rPr>
          <w:rtl w:val="0"/>
        </w:rPr>
        <w:t xml:space="preserve">Quality of the solution/ keeping your solution manageable</w:t>
      </w:r>
    </w:p>
    <w:p w:rsidR="00000000" w:rsidDel="00000000" w:rsidP="00000000" w:rsidRDefault="00000000" w:rsidRPr="00000000" w14:paraId="00000072">
      <w:pPr>
        <w:rPr>
          <w:sz w:val="24"/>
          <w:szCs w:val="24"/>
        </w:rPr>
      </w:pPr>
      <w:r w:rsidDel="00000000" w:rsidR="00000000" w:rsidRPr="00000000">
        <w:rPr>
          <w:sz w:val="24"/>
          <w:szCs w:val="24"/>
          <w:rtl w:val="0"/>
        </w:rPr>
        <w:t xml:space="preserve">The assignment per se is rather simple, as it follows the module’s lab class exercises. However, we require a quality solution. While a simple solution will attract some good marks, a first class solution will have to provide sophisticated features. Some have been mentioned above.</w:t>
      </w:r>
    </w:p>
    <w:p w:rsidR="00000000" w:rsidDel="00000000" w:rsidP="00000000" w:rsidRDefault="00000000" w:rsidRPr="00000000" w14:paraId="00000073">
      <w:pPr>
        <w:rPr>
          <w:sz w:val="24"/>
          <w:szCs w:val="24"/>
        </w:rPr>
      </w:pPr>
      <w:r w:rsidDel="00000000" w:rsidR="00000000" w:rsidRPr="00000000">
        <w:rPr>
          <w:sz w:val="24"/>
          <w:szCs w:val="24"/>
          <w:rtl w:val="0"/>
        </w:rPr>
        <w:t xml:space="preserve">Please note that the quality is not necessarily related to a stylish design (although that helps) or a high number of functionalities (ditto).</w:t>
      </w:r>
    </w:p>
    <w:p w:rsidR="00000000" w:rsidDel="00000000" w:rsidP="00000000" w:rsidRDefault="00000000" w:rsidRPr="00000000" w14:paraId="00000074">
      <w:pPr>
        <w:rPr>
          <w:sz w:val="24"/>
          <w:szCs w:val="24"/>
        </w:rPr>
      </w:pPr>
      <w:r w:rsidDel="00000000" w:rsidR="00000000" w:rsidRPr="00000000">
        <w:rPr>
          <w:sz w:val="24"/>
          <w:szCs w:val="24"/>
          <w:rtl w:val="0"/>
        </w:rPr>
        <w:t xml:space="preserve">The quality must be intended as related to the module’s learning objectives mentioned above.  </w:t>
      </w:r>
    </w:p>
    <w:p w:rsidR="00000000" w:rsidDel="00000000" w:rsidP="00000000" w:rsidRDefault="00000000" w:rsidRPr="00000000" w14:paraId="00000075">
      <w:pPr>
        <w:rPr>
          <w:sz w:val="24"/>
          <w:szCs w:val="24"/>
        </w:rPr>
      </w:pPr>
      <w:r w:rsidDel="00000000" w:rsidR="00000000" w:rsidRPr="00000000">
        <w:rPr>
          <w:sz w:val="24"/>
          <w:szCs w:val="24"/>
          <w:rtl w:val="0"/>
        </w:rPr>
        <w:t xml:space="preserve">Having said that, please note that the assignment is open ended in some respects. Implementing a perfect solution would be far beyond the scope of this module. Make sure to keep the solution manageable in the time allocated to the module. Do not overdo it.</w:t>
      </w:r>
    </w:p>
    <w:p w:rsidR="00000000" w:rsidDel="00000000" w:rsidP="00000000" w:rsidRDefault="00000000" w:rsidRPr="00000000" w14:paraId="00000076">
      <w:pPr>
        <w:rPr>
          <w:sz w:val="24"/>
          <w:szCs w:val="24"/>
        </w:rPr>
      </w:pPr>
      <w:r w:rsidDel="00000000" w:rsidR="00000000" w:rsidRPr="00000000">
        <w:rPr>
          <w:b w:val="1"/>
          <w:sz w:val="24"/>
          <w:szCs w:val="24"/>
          <w:rtl w:val="0"/>
        </w:rPr>
        <w:t xml:space="preserve">The point of the assignment is to demonstrate that you master the techniques introduced by the module. </w:t>
      </w:r>
      <w:r w:rsidDel="00000000" w:rsidR="00000000" w:rsidRPr="00000000">
        <w:rPr>
          <w:sz w:val="24"/>
          <w:szCs w:val="24"/>
          <w:rtl w:val="0"/>
        </w:rPr>
        <w:t xml:space="preserve">Designing a beautiful website with lots of functionalities for an amazing user experience may be tempting but is pointless.</w:t>
      </w:r>
    </w:p>
    <w:p w:rsidR="00000000" w:rsidDel="00000000" w:rsidP="00000000" w:rsidRDefault="00000000" w:rsidRPr="00000000" w14:paraId="00000077">
      <w:pPr>
        <w:rPr>
          <w:sz w:val="24"/>
          <w:szCs w:val="24"/>
        </w:rPr>
      </w:pPr>
      <w:r w:rsidDel="00000000" w:rsidR="00000000" w:rsidRPr="00000000">
        <w:rPr>
          <w:sz w:val="24"/>
          <w:szCs w:val="24"/>
          <w:rtl w:val="0"/>
        </w:rPr>
        <w:t xml:space="preserve">The number of marks that will attract in terms of quality will not be worth the amount of time that will cost you.</w:t>
      </w:r>
    </w:p>
    <w:p w:rsidR="00000000" w:rsidDel="00000000" w:rsidP="00000000" w:rsidRDefault="00000000" w:rsidRPr="00000000" w14:paraId="00000078">
      <w:pPr>
        <w:rPr>
          <w:sz w:val="24"/>
          <w:szCs w:val="24"/>
        </w:rPr>
      </w:pPr>
      <w:r w:rsidDel="00000000" w:rsidR="00000000" w:rsidRPr="00000000">
        <w:rPr>
          <w:sz w:val="24"/>
          <w:szCs w:val="24"/>
          <w:rtl w:val="0"/>
        </w:rPr>
        <w:t xml:space="preserve">I suggest instead that you spend your time working on the quality of the core solution and its documentation.</w:t>
      </w:r>
    </w:p>
    <w:p w:rsidR="00000000" w:rsidDel="00000000" w:rsidP="00000000" w:rsidRDefault="00000000" w:rsidRPr="00000000" w14:paraId="00000079">
      <w:pPr>
        <w:pStyle w:val="Heading2"/>
        <w:rPr/>
      </w:pPr>
      <w:bookmarkStart w:colFirst="0" w:colLast="0" w:name="_ob6rzo6dawwa" w:id="19"/>
      <w:bookmarkEnd w:id="19"/>
      <w:r w:rsidDel="00000000" w:rsidR="00000000" w:rsidRPr="00000000">
        <w:rPr>
          <w:rtl w:val="0"/>
        </w:rPr>
        <w:t xml:space="preserve">Marking schema</w:t>
      </w:r>
    </w:p>
    <w:p w:rsidR="00000000" w:rsidDel="00000000" w:rsidP="00000000" w:rsidRDefault="00000000" w:rsidRPr="00000000" w14:paraId="0000007A">
      <w:pPr>
        <w:rPr>
          <w:sz w:val="24"/>
          <w:szCs w:val="24"/>
        </w:rPr>
      </w:pPr>
      <w:r w:rsidDel="00000000" w:rsidR="00000000" w:rsidRPr="00000000">
        <w:rPr>
          <w:sz w:val="24"/>
          <w:szCs w:val="24"/>
          <w:rtl w:val="0"/>
        </w:rPr>
        <w:t xml:space="preserve">Quality of the solution attracts 33% of the marks. Quality of the documentation attracts 33% of the marks, correctness of results attracts 33% of the marks. That means that having just a low quality solution providing correct results may be insufficient to get a pass mark.</w:t>
      </w:r>
    </w:p>
    <w:p w:rsidR="00000000" w:rsidDel="00000000" w:rsidP="00000000" w:rsidRDefault="00000000" w:rsidRPr="00000000" w14:paraId="0000007B">
      <w:pPr>
        <w:rPr>
          <w:sz w:val="24"/>
          <w:szCs w:val="24"/>
        </w:rPr>
      </w:pPr>
      <w:r w:rsidDel="00000000" w:rsidR="00000000" w:rsidRPr="00000000">
        <w:rPr>
          <w:sz w:val="24"/>
          <w:szCs w:val="24"/>
          <w:rtl w:val="0"/>
        </w:rPr>
        <w:t xml:space="preserve"> </w:t>
      </w:r>
    </w:p>
    <w:p w:rsidR="00000000" w:rsidDel="00000000" w:rsidP="00000000" w:rsidRDefault="00000000" w:rsidRPr="00000000" w14:paraId="0000007C">
      <w:pPr>
        <w:rPr>
          <w:b w:val="1"/>
          <w:sz w:val="24"/>
          <w:szCs w:val="24"/>
        </w:rPr>
      </w:pPr>
      <w:r w:rsidDel="00000000" w:rsidR="00000000" w:rsidRPr="00000000">
        <w:rPr>
          <w:b w:val="1"/>
          <w:sz w:val="24"/>
          <w:szCs w:val="24"/>
          <w:rtl w:val="0"/>
        </w:rPr>
        <w:t xml:space="preserve">Marks for the different sections:</w:t>
      </w:r>
    </w:p>
    <w:p w:rsidR="00000000" w:rsidDel="00000000" w:rsidP="00000000" w:rsidRDefault="00000000" w:rsidRPr="00000000" w14:paraId="0000007D">
      <w:pPr>
        <w:ind w:left="1080" w:hanging="360"/>
        <w:rPr>
          <w:sz w:val="24"/>
          <w:szCs w:val="24"/>
        </w:rPr>
      </w:pPr>
      <w:r w:rsidDel="00000000" w:rsidR="00000000" w:rsidRPr="00000000">
        <w:rPr>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Web app</w:t>
      </w:r>
      <w:r w:rsidDel="00000000" w:rsidR="00000000" w:rsidRPr="00000000">
        <w:rPr>
          <w:sz w:val="24"/>
          <w:szCs w:val="24"/>
          <w:rtl w:val="0"/>
        </w:rPr>
        <w:t xml:space="preserve">: 35%</w:t>
      </w:r>
    </w:p>
    <w:p w:rsidR="00000000" w:rsidDel="00000000" w:rsidP="00000000" w:rsidRDefault="00000000" w:rsidRPr="00000000" w14:paraId="0000007E">
      <w:pPr>
        <w:ind w:left="1800" w:hanging="360"/>
        <w:rPr>
          <w:sz w:val="24"/>
          <w:szCs w:val="24"/>
        </w:rPr>
      </w:pPr>
      <w:r w:rsidDel="00000000" w:rsidR="00000000" w:rsidRPr="00000000">
        <w:rPr>
          <w:rFonts w:ascii="Courier New" w:cs="Courier New" w:eastAsia="Courier New" w:hAnsi="Courier New"/>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working both offline and online</w:t>
      </w:r>
    </w:p>
    <w:p w:rsidR="00000000" w:rsidDel="00000000" w:rsidP="00000000" w:rsidRDefault="00000000" w:rsidRPr="00000000" w14:paraId="0000007F">
      <w:pPr>
        <w:ind w:left="1800" w:hanging="360"/>
        <w:rPr>
          <w:sz w:val="24"/>
          <w:szCs w:val="24"/>
        </w:rPr>
      </w:pPr>
      <w:r w:rsidDel="00000000" w:rsidR="00000000" w:rsidRPr="00000000">
        <w:rPr>
          <w:rFonts w:ascii="Courier New" w:cs="Courier New" w:eastAsia="Courier New" w:hAnsi="Courier New"/>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implementing a web worker</w:t>
      </w:r>
    </w:p>
    <w:p w:rsidR="00000000" w:rsidDel="00000000" w:rsidP="00000000" w:rsidRDefault="00000000" w:rsidRPr="00000000" w14:paraId="00000080">
      <w:pPr>
        <w:ind w:left="1800" w:hanging="360"/>
        <w:rPr>
          <w:sz w:val="24"/>
          <w:szCs w:val="24"/>
        </w:rPr>
      </w:pPr>
      <w:r w:rsidDel="00000000" w:rsidR="00000000" w:rsidRPr="00000000">
        <w:rPr>
          <w:rFonts w:ascii="Courier New" w:cs="Courier New" w:eastAsia="Courier New" w:hAnsi="Courier New"/>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implementing an indexedDB</w:t>
      </w:r>
      <w:r w:rsidDel="00000000" w:rsidR="00000000" w:rsidRPr="00000000">
        <w:rPr>
          <w:rtl w:val="0"/>
        </w:rPr>
      </w:r>
    </w:p>
    <w:p w:rsidR="00000000" w:rsidDel="00000000" w:rsidP="00000000" w:rsidRDefault="00000000" w:rsidRPr="00000000" w14:paraId="00000081">
      <w:pPr>
        <w:ind w:left="1080" w:hanging="360"/>
        <w:rPr>
          <w:sz w:val="24"/>
          <w:szCs w:val="24"/>
        </w:rPr>
      </w:pPr>
      <w:r w:rsidDel="00000000" w:rsidR="00000000" w:rsidRPr="00000000">
        <w:rPr>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NodeJS server: 20%</w:t>
      </w:r>
    </w:p>
    <w:p w:rsidR="00000000" w:rsidDel="00000000" w:rsidP="00000000" w:rsidRDefault="00000000" w:rsidRPr="00000000" w14:paraId="00000082">
      <w:pPr>
        <w:ind w:left="1800" w:hanging="360"/>
        <w:rPr>
          <w:sz w:val="24"/>
          <w:szCs w:val="24"/>
        </w:rPr>
      </w:pPr>
      <w:r w:rsidDel="00000000" w:rsidR="00000000" w:rsidRPr="00000000">
        <w:rPr>
          <w:rFonts w:ascii="Courier New" w:cs="Courier New" w:eastAsia="Courier New" w:hAnsi="Courier New"/>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Correct organisation of server and routes</w:t>
      </w:r>
    </w:p>
    <w:p w:rsidR="00000000" w:rsidDel="00000000" w:rsidP="00000000" w:rsidRDefault="00000000" w:rsidRPr="00000000" w14:paraId="00000083">
      <w:pPr>
        <w:ind w:left="1800" w:hanging="360"/>
        <w:rPr>
          <w:sz w:val="24"/>
          <w:szCs w:val="24"/>
        </w:rPr>
      </w:pPr>
      <w:r w:rsidDel="00000000" w:rsidR="00000000" w:rsidRPr="00000000">
        <w:rPr>
          <w:rFonts w:ascii="Courier New" w:cs="Courier New" w:eastAsia="Courier New" w:hAnsi="Courier New"/>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Correct Swagger documentation</w:t>
      </w:r>
    </w:p>
    <w:p w:rsidR="00000000" w:rsidDel="00000000" w:rsidP="00000000" w:rsidRDefault="00000000" w:rsidRPr="00000000" w14:paraId="00000084">
      <w:pPr>
        <w:ind w:left="1800" w:hanging="360"/>
        <w:rPr>
          <w:sz w:val="24"/>
          <w:szCs w:val="24"/>
        </w:rPr>
      </w:pPr>
      <w:r w:rsidDel="00000000" w:rsidR="00000000" w:rsidRPr="00000000">
        <w:rPr>
          <w:rFonts w:ascii="Courier New" w:cs="Courier New" w:eastAsia="Courier New" w:hAnsi="Courier New"/>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non-blocking organisation (use of promises and callbacks, multiple servers, etc.)</w:t>
      </w:r>
    </w:p>
    <w:p w:rsidR="00000000" w:rsidDel="00000000" w:rsidP="00000000" w:rsidRDefault="00000000" w:rsidRPr="00000000" w14:paraId="00000085">
      <w:pPr>
        <w:ind w:left="1080" w:hanging="360"/>
        <w:rPr>
          <w:sz w:val="24"/>
          <w:szCs w:val="24"/>
        </w:rPr>
      </w:pPr>
      <w:r w:rsidDel="00000000" w:rsidR="00000000" w:rsidRPr="00000000">
        <w:rPr>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MongoDB: 15%</w:t>
      </w:r>
    </w:p>
    <w:p w:rsidR="00000000" w:rsidDel="00000000" w:rsidP="00000000" w:rsidRDefault="00000000" w:rsidRPr="00000000" w14:paraId="00000086">
      <w:pPr>
        <w:ind w:left="1800" w:hanging="360"/>
        <w:rPr>
          <w:sz w:val="24"/>
          <w:szCs w:val="24"/>
        </w:rPr>
      </w:pPr>
      <w:r w:rsidDel="00000000" w:rsidR="00000000" w:rsidRPr="00000000">
        <w:rPr>
          <w:rFonts w:ascii="Courier New" w:cs="Courier New" w:eastAsia="Courier New" w:hAnsi="Courier New"/>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Correct use of the MongoDB including correct organisation into models, controllers, etc. </w:t>
      </w:r>
    </w:p>
    <w:p w:rsidR="00000000" w:rsidDel="00000000" w:rsidP="00000000" w:rsidRDefault="00000000" w:rsidRPr="00000000" w14:paraId="00000087">
      <w:pPr>
        <w:ind w:left="1080" w:hanging="360"/>
        <w:rPr>
          <w:sz w:val="24"/>
          <w:szCs w:val="24"/>
        </w:rPr>
      </w:pPr>
      <w:r w:rsidDel="00000000" w:rsidR="00000000" w:rsidRPr="00000000">
        <w:rPr>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Client/server communication 15%</w:t>
      </w:r>
    </w:p>
    <w:p w:rsidR="00000000" w:rsidDel="00000000" w:rsidP="00000000" w:rsidRDefault="00000000" w:rsidRPr="00000000" w14:paraId="00000088">
      <w:pPr>
        <w:ind w:left="1800" w:hanging="360"/>
        <w:rPr>
          <w:sz w:val="24"/>
          <w:szCs w:val="24"/>
        </w:rPr>
      </w:pPr>
      <w:r w:rsidDel="00000000" w:rsidR="00000000" w:rsidRPr="00000000">
        <w:rPr>
          <w:rFonts w:ascii="Courier New" w:cs="Courier New" w:eastAsia="Courier New" w:hAnsi="Courier New"/>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Correct use of Ajax and socket.io</w:t>
      </w:r>
    </w:p>
    <w:p w:rsidR="00000000" w:rsidDel="00000000" w:rsidP="00000000" w:rsidRDefault="00000000" w:rsidRPr="00000000" w14:paraId="00000089">
      <w:pPr>
        <w:ind w:left="1080" w:hanging="360"/>
        <w:rPr>
          <w:sz w:val="24"/>
          <w:szCs w:val="24"/>
        </w:rPr>
      </w:pPr>
      <w:r w:rsidDel="00000000" w:rsidR="00000000" w:rsidRPr="00000000">
        <w:rPr>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Connection to the knowledge graph 15%</w:t>
      </w: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sz w:val="24"/>
          <w:szCs w:val="24"/>
          <w:rtl w:val="0"/>
        </w:rPr>
        <w:t xml:space="preserve"> </w:t>
      </w:r>
    </w:p>
    <w:p w:rsidR="00000000" w:rsidDel="00000000" w:rsidP="00000000" w:rsidRDefault="00000000" w:rsidRPr="00000000" w14:paraId="0000008B">
      <w:pPr>
        <w:rPr>
          <w:sz w:val="24"/>
          <w:szCs w:val="24"/>
        </w:rPr>
      </w:pPr>
      <w:r w:rsidDel="00000000" w:rsidR="00000000" w:rsidRPr="00000000">
        <w:rPr>
          <w:sz w:val="24"/>
          <w:szCs w:val="24"/>
          <w:rtl w:val="0"/>
        </w:rPr>
        <w:t xml:space="preserve">The quality of the code of your submission for each part of the assignment will account for quite a large part of the marks. We will check:</w:t>
      </w:r>
    </w:p>
    <w:p w:rsidR="00000000" w:rsidDel="00000000" w:rsidP="00000000" w:rsidRDefault="00000000" w:rsidRPr="00000000" w14:paraId="0000008C">
      <w:pPr>
        <w:ind w:left="108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Code functionality: how the code meets the requirements set in the assignment description.</w:t>
      </w:r>
    </w:p>
    <w:p w:rsidR="00000000" w:rsidDel="00000000" w:rsidP="00000000" w:rsidRDefault="00000000" w:rsidRPr="00000000" w14:paraId="0000008D">
      <w:pPr>
        <w:ind w:left="108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Code documentation. This includes</w:t>
      </w:r>
    </w:p>
    <w:p w:rsidR="00000000" w:rsidDel="00000000" w:rsidP="00000000" w:rsidRDefault="00000000" w:rsidRPr="00000000" w14:paraId="0000008E">
      <w:pPr>
        <w:numPr>
          <w:ilvl w:val="1"/>
          <w:numId w:val="7"/>
        </w:numPr>
        <w:ind w:left="1440" w:hanging="360"/>
        <w:rPr>
          <w:sz w:val="24"/>
          <w:szCs w:val="24"/>
        </w:rPr>
      </w:pPr>
      <w:r w:rsidDel="00000000" w:rsidR="00000000" w:rsidRPr="00000000">
        <w:rPr>
          <w:sz w:val="24"/>
          <w:szCs w:val="24"/>
          <w:rtl w:val="0"/>
        </w:rPr>
        <w:t xml:space="preserve">in-line commenting to make your code intentions clearer to someone reading</w:t>
      </w:r>
    </w:p>
    <w:p w:rsidR="00000000" w:rsidDel="00000000" w:rsidP="00000000" w:rsidRDefault="00000000" w:rsidRPr="00000000" w14:paraId="0000008F">
      <w:pPr>
        <w:numPr>
          <w:ilvl w:val="1"/>
          <w:numId w:val="7"/>
        </w:numPr>
        <w:ind w:left="1440" w:hanging="360"/>
        <w:rPr>
          <w:sz w:val="24"/>
          <w:szCs w:val="24"/>
        </w:rPr>
      </w:pPr>
      <w:commentRangeStart w:id="120"/>
      <w:commentRangeStart w:id="121"/>
      <w:r w:rsidDel="00000000" w:rsidR="00000000" w:rsidRPr="00000000">
        <w:rPr>
          <w:sz w:val="24"/>
          <w:szCs w:val="24"/>
          <w:rtl w:val="0"/>
        </w:rPr>
        <w:t xml:space="preserve">Javadoc-like and Swagger documentation</w:t>
      </w:r>
      <w:commentRangeEnd w:id="120"/>
      <w:r w:rsidDel="00000000" w:rsidR="00000000" w:rsidRPr="00000000">
        <w:commentReference w:id="120"/>
      </w:r>
      <w:commentRangeEnd w:id="121"/>
      <w:r w:rsidDel="00000000" w:rsidR="00000000" w:rsidRPr="00000000">
        <w:commentReference w:id="121"/>
      </w:r>
      <w:r w:rsidDel="00000000" w:rsidR="00000000" w:rsidRPr="00000000">
        <w:rPr>
          <w:sz w:val="24"/>
          <w:szCs w:val="24"/>
          <w:rtl w:val="0"/>
        </w:rPr>
        <w:t xml:space="preserve">: higher level comments on the code and its use. </w:t>
      </w:r>
      <w:r w:rsidDel="00000000" w:rsidR="00000000" w:rsidRPr="00000000">
        <w:rPr>
          <w:rtl w:val="0"/>
        </w:rPr>
        <w:t xml:space="preserve">For more information on guidelines for code level documentation see http://www.oracle.com/technetwork/java/javase/documentation/index-137868.html</w:t>
      </w:r>
      <w:r w:rsidDel="00000000" w:rsidR="00000000" w:rsidRPr="00000000">
        <w:rPr>
          <w:rtl w:val="0"/>
        </w:rPr>
      </w:r>
    </w:p>
    <w:p w:rsidR="00000000" w:rsidDel="00000000" w:rsidP="00000000" w:rsidRDefault="00000000" w:rsidRPr="00000000" w14:paraId="00000090">
      <w:pPr>
        <w:numPr>
          <w:ilvl w:val="1"/>
          <w:numId w:val="7"/>
        </w:numPr>
        <w:ind w:left="1440" w:hanging="360"/>
        <w:rPr>
          <w:sz w:val="24"/>
          <w:szCs w:val="24"/>
          <w:u w:val="none"/>
        </w:rPr>
      </w:pPr>
      <w:r w:rsidDel="00000000" w:rsidR="00000000" w:rsidRPr="00000000">
        <w:rPr>
          <w:sz w:val="24"/>
          <w:szCs w:val="24"/>
          <w:rtl w:val="0"/>
        </w:rPr>
        <w:t xml:space="preserve">The full history of the development via Github</w:t>
      </w:r>
    </w:p>
    <w:p w:rsidR="00000000" w:rsidDel="00000000" w:rsidP="00000000" w:rsidRDefault="00000000" w:rsidRPr="00000000" w14:paraId="00000091">
      <w:pPr>
        <w:ind w:left="108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Code runnability: we must be able to run your code without any problems using normal computers.</w:t>
      </w:r>
    </w:p>
    <w:p w:rsidR="00000000" w:rsidDel="00000000" w:rsidP="00000000" w:rsidRDefault="00000000" w:rsidRPr="00000000" w14:paraId="00000092">
      <w:pPr>
        <w:ind w:left="108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Code quality</w:t>
      </w:r>
      <w:r w:rsidDel="00000000" w:rsidR="00000000" w:rsidRPr="00000000">
        <w:rPr>
          <w:b w:val="1"/>
          <w:sz w:val="24"/>
          <w:szCs w:val="24"/>
          <w:rtl w:val="0"/>
        </w:rPr>
        <w:t xml:space="preserve">: </w:t>
      </w:r>
      <w:r w:rsidDel="00000000" w:rsidR="00000000" w:rsidRPr="00000000">
        <w:rPr>
          <w:sz w:val="24"/>
          <w:szCs w:val="24"/>
          <w:rtl w:val="0"/>
        </w:rPr>
        <w:t xml:space="preserve">your code should follow a consistent format regarding class and variable naming as well as indentation, this can be easily achieved with the use of an IDE (IntelliJ). It must contain proper use and handling of Exceptions.</w:t>
      </w:r>
    </w:p>
    <w:p w:rsidR="00000000" w:rsidDel="00000000" w:rsidP="00000000" w:rsidRDefault="00000000" w:rsidRPr="00000000" w14:paraId="00000093">
      <w:pPr>
        <w:ind w:left="1080" w:hanging="360"/>
        <w:rPr>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0"/>
        </w:rPr>
        <w:t xml:space="preserve">Code organisation (e.g. readability, use of modules in node.js, Javascript files, etc.).</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2"/>
        <w:rPr/>
      </w:pPr>
      <w:bookmarkStart w:colFirst="0" w:colLast="0" w:name="_tmwoatsz1bkh" w:id="20"/>
      <w:bookmarkEnd w:id="20"/>
      <w:r w:rsidDel="00000000" w:rsidR="00000000" w:rsidRPr="00000000">
        <w:rPr>
          <w:rtl w:val="0"/>
        </w:rPr>
        <w:t xml:space="preserve">Submitting</w:t>
      </w:r>
    </w:p>
    <w:p w:rsidR="00000000" w:rsidDel="00000000" w:rsidP="00000000" w:rsidRDefault="00000000" w:rsidRPr="00000000" w14:paraId="00000096">
      <w:pPr>
        <w:rPr/>
      </w:pPr>
      <w:r w:rsidDel="00000000" w:rsidR="00000000" w:rsidRPr="00000000">
        <w:rPr>
          <w:rtl w:val="0"/>
        </w:rPr>
        <w:t xml:space="preserve">Your solution must be contained in a self-contained directory named after your group (this must be the same name you have registered with on the Google form (&lt;MainDirectory&gt; in the following) compressed into a zip file submitted through MOLE. </w:t>
      </w:r>
    </w:p>
    <w:p w:rsidR="00000000" w:rsidDel="00000000" w:rsidP="00000000" w:rsidRDefault="00000000" w:rsidRPr="00000000" w14:paraId="00000097">
      <w:pPr>
        <w:rPr/>
      </w:pPr>
      <w:r w:rsidDel="00000000" w:rsidR="00000000" w:rsidRPr="00000000">
        <w:rPr>
          <w:rtl w:val="0"/>
        </w:rPr>
        <w:t xml:space="preserve">All the code should be in the directory &lt;MainDirectory&gt;/solution. Please note that we will both inspect and run the code. </w:t>
      </w:r>
    </w:p>
    <w:p w:rsidR="00000000" w:rsidDel="00000000" w:rsidP="00000000" w:rsidRDefault="00000000" w:rsidRPr="00000000" w14:paraId="00000098">
      <w:pPr>
        <w:ind w:left="720" w:firstLine="0"/>
        <w:rPr/>
      </w:pPr>
      <w:r w:rsidDel="00000000" w:rsidR="00000000" w:rsidRPr="00000000">
        <w:rPr>
          <w:rtl w:val="0"/>
        </w:rPr>
        <w:t xml:space="preserve">(a) All code must be developed in HTML5/EJS /Javascript/CSS. We must be able to run your solution without problems on a standard machine. It should not need special installation of any external library other than running npm install. </w:t>
      </w:r>
    </w:p>
    <w:p w:rsidR="00000000" w:rsidDel="00000000" w:rsidP="00000000" w:rsidRDefault="00000000" w:rsidRPr="00000000" w14:paraId="00000099">
      <w:pPr>
        <w:ind w:left="720" w:firstLine="0"/>
        <w:rPr/>
      </w:pPr>
      <w:r w:rsidDel="00000000" w:rsidR="00000000" w:rsidRPr="00000000">
        <w:rPr>
          <w:rtl w:val="0"/>
        </w:rPr>
        <w:t xml:space="preserve">(b)The external node modules must NOT be included in your submission. Just make sure to create a complete package.json file so that we can install all the modules running npm install. Some css and js libraries can be provided with external links in HTML/EJS files (e.g. you do not need to include JQuery, just link it in your HTML/EJS files). </w:t>
      </w:r>
    </w:p>
    <w:p w:rsidR="00000000" w:rsidDel="00000000" w:rsidP="00000000" w:rsidRDefault="00000000" w:rsidRPr="00000000" w14:paraId="0000009A">
      <w:pPr>
        <w:rPr/>
      </w:pPr>
      <w:r w:rsidDel="00000000" w:rsidR="00000000" w:rsidRPr="00000000">
        <w:rPr>
          <w:rtl w:val="0"/>
        </w:rPr>
        <w:t xml:space="preserve">Please note that the quality of the code carries a relevant portion of marks, so be sure to write it properly. </w:t>
      </w:r>
    </w:p>
    <w:p w:rsidR="00000000" w:rsidDel="00000000" w:rsidP="00000000" w:rsidRDefault="00000000" w:rsidRPr="00000000" w14:paraId="0000009B">
      <w:pPr>
        <w:rPr/>
      </w:pPr>
      <w:r w:rsidDel="00000000" w:rsidR="00000000" w:rsidRPr="00000000">
        <w:rPr>
          <w:rtl w:val="0"/>
        </w:rPr>
        <w:t xml:space="preserve">Moreover you are expected to submit:</w:t>
      </w:r>
    </w:p>
    <w:p w:rsidR="00000000" w:rsidDel="00000000" w:rsidP="00000000" w:rsidRDefault="00000000" w:rsidRPr="00000000" w14:paraId="0000009C">
      <w:pPr>
        <w:numPr>
          <w:ilvl w:val="0"/>
          <w:numId w:val="6"/>
        </w:numPr>
        <w:ind w:left="720" w:hanging="360"/>
        <w:rPr>
          <w:u w:val="none"/>
        </w:rPr>
      </w:pPr>
      <w:r w:rsidDel="00000000" w:rsidR="00000000" w:rsidRPr="00000000">
        <w:rPr>
          <w:rtl w:val="0"/>
        </w:rPr>
        <w:t xml:space="preserve">A readme file clarifying any </w:t>
      </w:r>
      <w:commentRangeStart w:id="122"/>
      <w:commentRangeStart w:id="123"/>
      <w:commentRangeStart w:id="124"/>
      <w:r w:rsidDel="00000000" w:rsidR="00000000" w:rsidRPr="00000000">
        <w:rPr>
          <w:rtl w:val="0"/>
        </w:rPr>
        <w:t xml:space="preserve">installation/running instruction</w:t>
      </w:r>
      <w:commentRangeEnd w:id="122"/>
      <w:r w:rsidDel="00000000" w:rsidR="00000000" w:rsidRPr="00000000">
        <w:commentReference w:id="122"/>
      </w:r>
      <w:commentRangeEnd w:id="123"/>
      <w:r w:rsidDel="00000000" w:rsidR="00000000" w:rsidRPr="00000000">
        <w:commentReference w:id="123"/>
      </w:r>
      <w:commentRangeEnd w:id="124"/>
      <w:r w:rsidDel="00000000" w:rsidR="00000000" w:rsidRPr="00000000">
        <w:commentReference w:id="124"/>
      </w:r>
      <w:r w:rsidDel="00000000" w:rsidR="00000000" w:rsidRPr="00000000">
        <w:rPr>
          <w:rtl w:val="0"/>
        </w:rPr>
        <w:t xml:space="preserve">. The task should be easy and self-explanatory but some instructions may help  &lt;MainDirectory&gt;/README. </w:t>
      </w:r>
    </w:p>
    <w:p w:rsidR="00000000" w:rsidDel="00000000" w:rsidP="00000000" w:rsidRDefault="00000000" w:rsidRPr="00000000" w14:paraId="0000009D">
      <w:pPr>
        <w:numPr>
          <w:ilvl w:val="0"/>
          <w:numId w:val="6"/>
        </w:numPr>
        <w:ind w:left="720" w:hanging="360"/>
        <w:rPr>
          <w:u w:val="none"/>
        </w:rPr>
      </w:pPr>
      <w:r w:rsidDel="00000000" w:rsidR="00000000" w:rsidRPr="00000000">
        <w:rPr>
          <w:rtl w:val="0"/>
        </w:rPr>
        <w:t xml:space="preserve">The documentation in the Javascript/HTML. The Swagger documentation. </w:t>
      </w:r>
    </w:p>
    <w:p w:rsidR="00000000" w:rsidDel="00000000" w:rsidP="00000000" w:rsidRDefault="00000000" w:rsidRPr="00000000" w14:paraId="0000009E">
      <w:pPr>
        <w:numPr>
          <w:ilvl w:val="0"/>
          <w:numId w:val="6"/>
        </w:numPr>
        <w:ind w:left="720" w:hanging="360"/>
        <w:rPr>
          <w:u w:val="none"/>
        </w:rPr>
      </w:pPr>
      <w:commentRangeStart w:id="125"/>
      <w:commentRangeStart w:id="126"/>
      <w:r w:rsidDel="00000000" w:rsidR="00000000" w:rsidRPr="00000000">
        <w:rPr>
          <w:rtl w:val="0"/>
        </w:rPr>
        <w:t xml:space="preserve">A few screenshots or a video showing the app so that we can understand what should happen when we run your solution &lt;MainDirectory&gt;/screenshots</w:t>
      </w:r>
      <w:commentRangeEnd w:id="125"/>
      <w:r w:rsidDel="00000000" w:rsidR="00000000" w:rsidRPr="00000000">
        <w:commentReference w:id="125"/>
      </w:r>
      <w:commentRangeEnd w:id="126"/>
      <w:r w:rsidDel="00000000" w:rsidR="00000000" w:rsidRPr="00000000">
        <w:commentReference w:id="126"/>
      </w:r>
      <w:r w:rsidDel="00000000" w:rsidR="00000000" w:rsidRPr="00000000">
        <w:rPr>
          <w:rtl w:val="0"/>
        </w:rPr>
      </w:r>
    </w:p>
    <w:p w:rsidR="00000000" w:rsidDel="00000000" w:rsidP="00000000" w:rsidRDefault="00000000" w:rsidRPr="00000000" w14:paraId="0000009F">
      <w:pPr>
        <w:numPr>
          <w:ilvl w:val="0"/>
          <w:numId w:val="6"/>
        </w:numPr>
        <w:ind w:left="720" w:hanging="360"/>
        <w:rPr>
          <w:u w:val="none"/>
        </w:rPr>
      </w:pPr>
      <w:commentRangeStart w:id="127"/>
      <w:commentRangeStart w:id="128"/>
      <w:commentRangeStart w:id="129"/>
      <w:commentRangeStart w:id="130"/>
      <w:r w:rsidDel="00000000" w:rsidR="00000000" w:rsidRPr="00000000">
        <w:rPr>
          <w:rtl w:val="0"/>
        </w:rPr>
        <w:t xml:space="preserve">The filled </w:t>
      </w:r>
      <w:r w:rsidDel="00000000" w:rsidR="00000000" w:rsidRPr="00000000">
        <w:rPr>
          <w:b w:val="1"/>
          <w:rtl w:val="0"/>
        </w:rPr>
        <w:t xml:space="preserve">self-assessment form</w:t>
      </w:r>
      <w:r w:rsidDel="00000000" w:rsidR="00000000" w:rsidRPr="00000000">
        <w:rPr>
          <w:rtl w:val="0"/>
        </w:rPr>
        <w:t xml:space="preserve"> stating what functionalities you have </w:t>
      </w:r>
      <w:commentRangeStart w:id="131"/>
      <w:commentRangeStart w:id="132"/>
      <w:r w:rsidDel="00000000" w:rsidR="00000000" w:rsidRPr="00000000">
        <w:rPr>
          <w:rtl w:val="0"/>
        </w:rPr>
        <w:t xml:space="preserve">implemented</w:t>
      </w:r>
      <w:commentRangeEnd w:id="131"/>
      <w:r w:rsidDel="00000000" w:rsidR="00000000" w:rsidRPr="00000000">
        <w:commentReference w:id="131"/>
      </w:r>
      <w:commentRangeEnd w:id="132"/>
      <w:r w:rsidDel="00000000" w:rsidR="00000000" w:rsidRPr="00000000">
        <w:commentReference w:id="132"/>
      </w:r>
      <w:r w:rsidDel="00000000" w:rsidR="00000000" w:rsidRPr="00000000">
        <w:rPr>
          <w:rtl w:val="0"/>
        </w:rPr>
        <w:t xml:space="preserve"> and what is your confidence of having done an excellent piece of work. It is important that you make clear what contribution each group member has made to the solution.</w:t>
      </w:r>
      <w:commentRangeEnd w:id="129"/>
      <w:r w:rsidDel="00000000" w:rsidR="00000000" w:rsidRPr="00000000">
        <w:commentReference w:id="129"/>
      </w:r>
      <w:commentRangeEnd w:id="130"/>
      <w:r w:rsidDel="00000000" w:rsidR="00000000" w:rsidRPr="00000000">
        <w:commentReference w:id="130"/>
      </w:r>
      <w:r w:rsidDel="00000000" w:rsidR="00000000" w:rsidRPr="00000000">
        <w:rPr>
          <w:rtl w:val="0"/>
        </w:rPr>
        <w:t xml:space="preserve"> </w:t>
      </w:r>
      <w:commentRangeEnd w:id="127"/>
      <w:r w:rsidDel="00000000" w:rsidR="00000000" w:rsidRPr="00000000">
        <w:commentReference w:id="127"/>
      </w:r>
      <w:commentRangeEnd w:id="128"/>
      <w:r w:rsidDel="00000000" w:rsidR="00000000" w:rsidRPr="00000000">
        <w:commentReference w:id="128"/>
      </w:r>
      <w:r w:rsidDel="00000000" w:rsidR="00000000" w:rsidRPr="00000000">
        <w:rPr>
          <w:rtl w:val="0"/>
        </w:rPr>
      </w:r>
    </w:p>
    <w:p w:rsidR="00000000" w:rsidDel="00000000" w:rsidP="00000000" w:rsidRDefault="00000000" w:rsidRPr="00000000" w14:paraId="000000A0">
      <w:pPr>
        <w:rPr>
          <w:b w:val="1"/>
        </w:rPr>
      </w:pPr>
      <w:commentRangeStart w:id="133"/>
      <w:r w:rsidDel="00000000" w:rsidR="00000000" w:rsidRPr="00000000">
        <w:rPr>
          <w:rtl w:val="0"/>
        </w:rPr>
        <w:t xml:space="preserve">Finally you are required to share your Github repo with </w:t>
      </w:r>
      <w:r w:rsidDel="00000000" w:rsidR="00000000" w:rsidRPr="00000000">
        <w:rPr>
          <w:b w:val="1"/>
          <w:rtl w:val="0"/>
        </w:rPr>
        <w:t xml:space="preserve">fabcira</w:t>
      </w:r>
      <w:r w:rsidDel="00000000" w:rsidR="00000000" w:rsidRPr="00000000">
        <w:rPr>
          <w:rtl w:val="0"/>
        </w:rPr>
        <w:t xml:space="preserve">, </w:t>
      </w:r>
      <w:r w:rsidDel="00000000" w:rsidR="00000000" w:rsidRPr="00000000">
        <w:rPr>
          <w:b w:val="1"/>
          <w:color w:val="222222"/>
          <w:highlight w:val="white"/>
          <w:rtl w:val="0"/>
        </w:rPr>
        <w:t xml:space="preserve">jackdeadman</w:t>
      </w:r>
      <w:r w:rsidDel="00000000" w:rsidR="00000000" w:rsidRPr="00000000">
        <w:rPr>
          <w:color w:val="222222"/>
          <w:highlight w:val="white"/>
          <w:rtl w:val="0"/>
        </w:rPr>
        <w:t xml:space="preserve"> and </w:t>
      </w:r>
      <w:r w:rsidDel="00000000" w:rsidR="00000000" w:rsidRPr="00000000">
        <w:rPr>
          <w:b w:val="1"/>
          <w:color w:val="222222"/>
          <w:highlight w:val="white"/>
          <w:rtl w:val="0"/>
        </w:rPr>
        <w:t xml:space="preserve">pegasus0642.</w:t>
      </w:r>
      <w:commentRangeEnd w:id="133"/>
      <w:r w:rsidDel="00000000" w:rsidR="00000000" w:rsidRPr="00000000">
        <w:commentReference w:id="133"/>
      </w:r>
      <w:r w:rsidDel="00000000" w:rsidR="00000000" w:rsidRPr="00000000">
        <w:rPr>
          <w:rtl w:val="0"/>
        </w:rPr>
      </w:r>
    </w:p>
    <w:p w:rsidR="00000000" w:rsidDel="00000000" w:rsidP="00000000" w:rsidRDefault="00000000" w:rsidRPr="00000000" w14:paraId="000000A1">
      <w:pPr>
        <w:pStyle w:val="Heading2"/>
        <w:rPr/>
      </w:pPr>
      <w:bookmarkStart w:colFirst="0" w:colLast="0" w:name="_ov6q5w4glz7p" w:id="21"/>
      <w:bookmarkEnd w:id="21"/>
      <w:r w:rsidDel="00000000" w:rsidR="00000000" w:rsidRPr="00000000">
        <w:rPr>
          <w:rtl w:val="0"/>
        </w:rPr>
        <w:t xml:space="preserve">How to submit</w:t>
      </w:r>
    </w:p>
    <w:p w:rsidR="00000000" w:rsidDel="00000000" w:rsidP="00000000" w:rsidRDefault="00000000" w:rsidRPr="00000000" w14:paraId="000000A2">
      <w:pPr>
        <w:rPr/>
      </w:pPr>
      <w:r w:rsidDel="00000000" w:rsidR="00000000" w:rsidRPr="00000000">
        <w:rPr>
          <w:rtl w:val="0"/>
        </w:rPr>
        <w:t xml:space="preserve">Everything must be submitted electronically via MOLE. Store your solution in a .ZIP file that when unzipped will generate the directory organisation as described above. As an emergency measure (and only in that case!), if any last minute issue should arise in handing in electronically, please send your solution by email to the lecturer (cc to demonstrators) in a self contained .ZIP file. </w:t>
      </w:r>
    </w:p>
    <w:p w:rsidR="00000000" w:rsidDel="00000000" w:rsidP="00000000" w:rsidRDefault="00000000" w:rsidRPr="00000000" w14:paraId="000000A3">
      <w:pPr>
        <w:rPr/>
      </w:pPr>
      <w:r w:rsidDel="00000000" w:rsidR="00000000" w:rsidRPr="00000000">
        <w:rPr>
          <w:rtl w:val="0"/>
        </w:rPr>
        <w:t xml:space="preserve">If the division of roles in the group is balanced, all the members will get the same marks. </w:t>
      </w:r>
    </w:p>
    <w:p w:rsidR="00000000" w:rsidDel="00000000" w:rsidP="00000000" w:rsidRDefault="00000000" w:rsidRPr="00000000" w14:paraId="000000A4">
      <w:pPr>
        <w:pStyle w:val="Heading2"/>
        <w:rPr/>
      </w:pPr>
      <w:bookmarkStart w:colFirst="0" w:colLast="0" w:name="_md815qwayd9x" w:id="22"/>
      <w:bookmarkEnd w:id="22"/>
      <w:r w:rsidDel="00000000" w:rsidR="00000000" w:rsidRPr="00000000">
        <w:rPr>
          <w:rtl w:val="0"/>
        </w:rPr>
        <w:t xml:space="preserve">Anti-cheat measures</w:t>
      </w:r>
    </w:p>
    <w:p w:rsidR="00000000" w:rsidDel="00000000" w:rsidP="00000000" w:rsidRDefault="00000000" w:rsidRPr="00000000" w14:paraId="000000A5">
      <w:pPr>
        <w:rPr/>
      </w:pPr>
      <w:r w:rsidDel="00000000" w:rsidR="00000000" w:rsidRPr="00000000">
        <w:rPr>
          <w:rtl w:val="0"/>
        </w:rPr>
        <w:t xml:space="preserve">Please note that measures are in place for detecting plagiarism and in general cheating. </w:t>
      </w:r>
    </w:p>
    <w:p w:rsidR="00000000" w:rsidDel="00000000" w:rsidP="00000000" w:rsidRDefault="00000000" w:rsidRPr="00000000" w14:paraId="000000A6">
      <w:pPr>
        <w:pStyle w:val="Heading2"/>
        <w:rPr/>
      </w:pPr>
      <w:bookmarkStart w:colFirst="0" w:colLast="0" w:name="_jb47r24gl3pm" w:id="23"/>
      <w:bookmarkEnd w:id="23"/>
      <w:r w:rsidDel="00000000" w:rsidR="00000000" w:rsidRPr="00000000">
        <w:rPr>
          <w:rtl w:val="0"/>
        </w:rPr>
        <w:t xml:space="preserve">Queries about this assignment?</w:t>
      </w:r>
    </w:p>
    <w:p w:rsidR="00000000" w:rsidDel="00000000" w:rsidP="00000000" w:rsidRDefault="00000000" w:rsidRPr="00000000" w14:paraId="000000A7">
      <w:pPr>
        <w:rPr/>
      </w:pPr>
      <w:r w:rsidDel="00000000" w:rsidR="00000000" w:rsidRPr="00000000">
        <w:rPr>
          <w:rtl w:val="0"/>
        </w:rPr>
        <w:t xml:space="preserve">Should you have any queries about the assignment, feel free to contact </w:t>
      </w:r>
    </w:p>
    <w:p w:rsidR="00000000" w:rsidDel="00000000" w:rsidP="00000000" w:rsidRDefault="00000000" w:rsidRPr="00000000" w14:paraId="000000A8">
      <w:pPr>
        <w:rPr/>
      </w:pPr>
      <w:r w:rsidDel="00000000" w:rsidR="00000000" w:rsidRPr="00000000">
        <w:rPr>
          <w:rtl w:val="0"/>
        </w:rPr>
        <w:t xml:space="preserve">Fabio Ciravegna, Yunus Cogurcu, Jack Deadman</w:t>
      </w:r>
    </w:p>
    <w:p w:rsidR="00000000" w:rsidDel="00000000" w:rsidP="00000000" w:rsidRDefault="00000000" w:rsidRPr="00000000" w14:paraId="000000A9">
      <w:pPr>
        <w:rPr/>
      </w:pPr>
      <w:r w:rsidDel="00000000" w:rsidR="00000000" w:rsidRPr="00000000">
        <w:rPr>
          <w:rtl w:val="0"/>
        </w:rPr>
        <w:t xml:space="preserve">{f.ciravegna, yecogurcu1, jdeadman1}@ shef.ac.uk</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sectPr>
      <w:headerReference r:id="rId15" w:type="default"/>
      <w:headerReference r:id="rId16" w:type="first"/>
      <w:footerReference r:id="rId17" w:type="default"/>
      <w:footerReference r:id="rId18" w:type="first"/>
      <w:pgSz w:h="16838" w:w="11906" w:orient="portrait"/>
      <w:pgMar w:bottom="850.3937007874016" w:top="850.3937007874016" w:left="850.3937007874016" w:right="850.3937007874016"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imonas Petkevicius" w:id="107" w:date="2021-03-26T12:22:59Z">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if we submit by the deadline but we make some additions while the easter break and submit again, will you check the first or the last version?</w:t>
      </w:r>
    </w:p>
  </w:comment>
  <w:comment w:author="Fabio Ciravegna" w:id="108" w:date="2021-03-26T14:13:42Z">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last version. I have no problems with new submissions after the deadline. Ignore if Blackboard tells you you are late and marks will be deducted; it is not marked</w:t>
      </w:r>
    </w:p>
  </w:comment>
  <w:comment w:author="Matthew A Prideaux-Ghee" w:id="103" w:date="2021-03-15T16:47:35Z">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Which week can we expect the meeting as 8 and 9 are mentioned here?</w:t>
      </w:r>
    </w:p>
  </w:comment>
  <w:comment w:author="Fabio Ciravegna" w:id="104" w:date="2021-03-16T13:37:25Z">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is in week 8. I have corrected this. Thanks for pointing out the error</w:t>
      </w:r>
    </w:p>
  </w:comment>
  <w:comment w:author="Bradley D Rumball" w:id="105" w:date="2021-03-19T13:29:39Z">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Fabio, little confused, is week 8 not Easter?</w:t>
      </w:r>
    </w:p>
  </w:comment>
  <w:comment w:author="Fabio Ciravegna" w:id="106" w:date="2021-03-19T13:36:49Z">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is the first week after Easter</w:t>
      </w:r>
    </w:p>
  </w:comment>
  <w:comment w:author="Charalampos Billinis" w:id="25" w:date="2021-03-05T14:38:37Z">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am not sure I understand this. I thought WebRTC is used to stream video/sound not to upload files to the server? What do I miss?</w:t>
      </w:r>
    </w:p>
  </w:comment>
  <w:comment w:author="Fabio Ciravegna" w:id="26" w:date="2021-03-05T15:06:35Z">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are three parts in WebRTC. One is the the API  getUserMedia that is used to capture media.</w:t>
      </w:r>
    </w:p>
  </w:comment>
  <w:comment w:author="Norton Andreev" w:id="27" w:date="2021-03-14T22:08:35Z">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Doesn't it make sense to be able to both choose a local image and also use WebRTC for taking image via the user's device? So to have both rather than one or the another?</w:t>
      </w:r>
    </w:p>
  </w:comment>
  <w:comment w:author="Fabio Ciravegna" w:id="28" w:date="2021-03-15T09:13:09Z">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it would be a better solution. It is not required but if you implement this, the quality of your solution (and hence marks) will increase</w:t>
      </w:r>
    </w:p>
  </w:comment>
  <w:comment w:author="Andrew Payne" w:id="95" w:date="2021-03-09T15:39:28Z">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are you expecting us to work on this assignment every day, and also make commits every day? And we would be penalised if each person commits work 2 or 3 times each week? (so a total of 6/9 commits each week would be penalised)</w:t>
      </w:r>
    </w:p>
  </w:comment>
  <w:comment w:author="Fabio Ciravegna" w:id="96" w:date="2021-03-09T16:09:12Z">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Andrew. I do not expect you to work on it every day. I am expecting you to work at your own pace but to commit every time you work on it. This will allow me to gauge the individual  contribution and also to see the programme grow. I do not want to see some large pieces of code appearing suddenly without an explanation. That is all.</w:t>
      </w:r>
    </w:p>
  </w:comment>
  <w:comment w:author="Andrew Payne" w:id="97" w:date="2021-03-10T16:07:53Z">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 makes sense now, thanks!</w:t>
      </w:r>
    </w:p>
  </w:comment>
  <w:comment w:author="Ashar Naqvi" w:id="98" w:date="2021-03-11T12:31:34Z">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Fabio Ciravegna" w:id="99" w:date="2021-03-11T14:45:28Z">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Fabio Ciravegna" w:id="100" w:date="2021-03-11T14:45:55Z">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suggest not to resolve the comments so that they can be available to others as well.</w:t>
      </w:r>
    </w:p>
  </w:comment>
  <w:comment w:author="Ashar Naqvi" w:id="101" w:date="2021-03-11T14:55:34Z">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sorry it was an accident 😖</w:t>
      </w:r>
    </w:p>
  </w:comment>
  <w:comment w:author="Fabio Ciravegna" w:id="102" w:date="2021-03-11T15:40:40Z">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problem at all! :)</w:t>
      </w:r>
    </w:p>
  </w:comment>
  <w:comment w:author="Ziting Zhao" w:id="127" w:date="2021-05-20T21:15:23Z">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we need to put this form in the zip file instead of submitting it separately, right?</w:t>
      </w:r>
    </w:p>
  </w:comment>
  <w:comment w:author="Fabio Ciravegna" w:id="128" w:date="2021-05-21T04:59:54Z">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put the self assessment form in the zip file</w:t>
      </w:r>
    </w:p>
  </w:comment>
  <w:comment w:author="Fabio Ciravegna" w:id="133" w:date="2021-03-08T10:30:28Z">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I have added the ids of Yunus and Jack. Make sure to share with them as well.</w:t>
      </w:r>
    </w:p>
  </w:comment>
  <w:comment w:author="Sohyun Park" w:id="37" w:date="2021-03-07T17:58:24Z">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joining the chat room, does the second person have to add the same image URL to join? What happens both people do not add the image URL but the same chatroom ID? Can they still start the chat?</w:t>
      </w:r>
    </w:p>
  </w:comment>
  <w:comment w:author="Fabio Ciravegna" w:id="38" w:date="2021-03-08T08:24:58Z">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thanks @shpark1@sheffield.ac.uk  that is a very good question. I suggest that if they do not have the same image they do not join the same chat room. For example this could be done by adding the name of the image to the room. For example, if they want to join room "R244" and the image is http:/...../image.jpg you could create a room called "R244-http://.../image.jpg". I believe you can add any char to the room name but check that some characters are not causing issues, e.g. "/" may cause an issue</w:t>
      </w:r>
    </w:p>
  </w:comment>
  <w:comment w:author="Thomas B Tonner" w:id="39" w:date="2021-03-21T20:46:12Z">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Fabio Ciravegna" w:id="40" w:date="2021-03-22T09:21:20Z">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Fabio Ciravegna" w:id="41" w:date="2021-03-22T09:21:53Z">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suggest not to resolve issues so that clarifications remain  available for everyone</w:t>
      </w:r>
    </w:p>
  </w:comment>
  <w:comment w:author="Bradley D Rumball" w:id="7" w:date="2021-03-05T11:57:15Z">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this mean that text can be read by one user synchronously to it being typed by another? I.e it's not like Facebook where when a user is typing the other just sees a "typing" animation, they actually see the text as it's being typed?</w:t>
      </w:r>
    </w:p>
  </w:comment>
  <w:comment w:author="Fabio Ciravegna" w:id="8" w:date="2021-03-05T12:23:29Z">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need to see the actual characters being typed. The others will see  the text after submission (using the button or by hitting return)</w:t>
      </w:r>
    </w:p>
  </w:comment>
  <w:comment w:author="Simonas Petkevicius" w:id="42" w:date="2021-03-25T15:56:22Z">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 clear the canvas during the conversation, should the annotations be deleted from the database as well?</w:t>
      </w:r>
    </w:p>
  </w:comment>
  <w:comment w:author="Fabio Ciravegna" w:id="43" w:date="2021-03-26T08:49:21Z">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 is a very interesting question. I see different cases: i) you clear the canvas because you want it to be redrawn with the information in the IndexedDB (e.g. it got somehow damaged) and ii) you clear it to start from scratch because you made mistakes. These would require two different solutions. 
</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interest of time and project manageability, I suggest to implement first of all a basic solution that deletes all the data from the database. Then if you have time and you want to improve the quality of your solution, you introduce some specific strategies.</w:t>
      </w:r>
    </w:p>
  </w:comment>
  <w:comment w:author="Amira Abraham" w:id="44" w:date="2021-04-19T17:38:48Z">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we clear the canvas, are we supposed to clear annotation on our canvasonly or on everyone else's canvas as well?</w:t>
      </w:r>
    </w:p>
  </w:comment>
  <w:comment w:author="Fabio Ciravegna" w:id="45" w:date="2021-04-19T20:12:08Z">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say for everybody but it is a corner case so any solution will do</w:t>
      </w:r>
    </w:p>
  </w:comment>
  <w:comment w:author="Amira Abraham" w:id="46" w:date="2021-05-02T18:55:01Z">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with the KG annotation, if we clear canvas, do we clear this annotation as well? and would it mean that the info that is associated with it will be gone from the display as well?</w:t>
      </w:r>
    </w:p>
  </w:comment>
  <w:comment w:author="Fabio Ciravegna" w:id="47" w:date="2021-05-03T04:50:18Z">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say yes but you are free to chose other solutions (e. G. A button to delete the normal annotations and one for the ones for th kg). Whatever is simpler to you</w:t>
      </w:r>
    </w:p>
  </w:comment>
  <w:comment w:author="Joseph W Ghinn" w:id="67" w:date="2021-03-05T13:51:57Z">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the offline annotations be uploaded once online?</w:t>
      </w:r>
    </w:p>
  </w:comment>
  <w:comment w:author="Fabio Ciravegna" w:id="68" w:date="2021-03-05T14:35:19Z">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that is not necessary and indeed even impossible as you would not know who to upload them to, as there is no partner in the conversation. You could potentially send them to whomever joins the same room on the same picture. But you do not want  any random person to be  part of your secrets, I suppose. So if you annotate offline (or indeed in an empty room), you are effectively creating information for yourself</w:t>
      </w:r>
    </w:p>
  </w:comment>
  <w:comment w:author="Joshua Chew" w:id="69" w:date="2021-04-12T17:42:55Z">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Fabio, if indexedDB keeps track of who is in the room at the time a user goes offline. Should the user's messages/annotations be transferred only to those users who were present at the time the user went offline? E.g. User A and B are in the room, then user A goes offline and makes annotations and sends chat messages offline. Then when user A rejoins the room (online) and knows that there is User B and User C, then user A should only transfer the annotations and chat messages to user B, because user B was the only one online at the time user A first connected.</w:t>
      </w:r>
    </w:p>
  </w:comment>
  <w:comment w:author="Fabio Ciravegna" w:id="70" w:date="2021-04-13T09:16:02Z">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be honest I suggest not to overly complicate matters. I would say that if anybody creates annotations offline, these are not sent to anybody (i.e. consider them as personal annotations). I fear that any other solution may get easily out of hand in complexity. Just a suggestion, you are free to make a different choice</w:t>
      </w:r>
    </w:p>
  </w:comment>
  <w:comment w:author="Karolina B Debowska" w:id="72" w:date="2021-05-21T12:09:23Z">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Our group has implemented the knowledge graph but we didn't manage to connect it with indexedDB. Hence, it works just partially. In terms of marking, should we include this in our solution or we could leave it in a separate branch? What would you recommend? Thanks!</w:t>
      </w:r>
    </w:p>
  </w:comment>
  <w:comment w:author="Fabio Ciravegna" w:id="73" w:date="2021-05-21T13:57:37Z">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include it</w:t>
      </w:r>
    </w:p>
  </w:comment>
  <w:comment w:author="Norton Andreev" w:id="9" w:date="2021-03-14T22:04:14Z">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for the 2nd part, which would include uploading images to mongoDB or is it also for when using images from an URL?</w:t>
      </w:r>
    </w:p>
  </w:comment>
  <w:comment w:author="Seshan Kanagasabai" w:id="10" w:date="2021-04-30T17:51:41Z">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Fabio Ciravegna" w:id="11" w:date="2021-04-30T17:57:24Z">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Fabio Ciravegna" w:id="12" w:date="2021-04-30T17:57:43Z">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do not resolve any comments so that others can see them</w:t>
      </w:r>
    </w:p>
  </w:comment>
  <w:comment w:author="Norton Andreev" w:id="15" w:date="2021-03-14T22:04:14Z">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for the 2nd part, which would include uploading images to mongoDB or is it also for when using images from an URL?</w:t>
      </w:r>
    </w:p>
  </w:comment>
  <w:comment w:author="Seshan Kanagasabai" w:id="16" w:date="2021-04-30T17:51:41Z">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Fabio Ciravegna" w:id="17" w:date="2021-04-30T17:57:24Z">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Fabio Ciravegna" w:id="18" w:date="2021-04-30T17:57:43Z">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do not resolve any comments so that others can see them</w:t>
      </w:r>
    </w:p>
  </w:comment>
  <w:comment w:author="Argyrios Skondras" w:id="80" w:date="2021-03-08T10:04:45Z">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division of work compulsory, or is any allocation OK as long as we divide them equally between the 3 team members? Because obviously different team members may feel more comfortable doing different parts than this allocation. @f.ciravegna@sheffield.ac.uk</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Fabio Ciravegna_</w:t>
      </w:r>
    </w:p>
  </w:comment>
  <w:comment w:author="Fabio Ciravegna" w:id="81" w:date="2021-03-08T10:18:52Z">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is compulsory. In some motivated cases it is possible to change it but I would like to be asked in advance. I need a motivation for the proposed change and to approve the new allocation. I do not think that feeling comfortable on one topic Vs another  is a reason good enough to change it.</w:t>
      </w:r>
    </w:p>
  </w:comment>
  <w:comment w:author="Fabio Ciravegna" w:id="82" w:date="2021-03-16T13:40:00Z">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note however that I have now provided an alternative division</w:t>
      </w:r>
    </w:p>
  </w:comment>
  <w:comment w:author="Aleksandra W Kulbaka" w:id="86" w:date="2021-05-20T10:32:25Z">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good morning, just to double-check. what should we store in MongoDB? Just the image path, author, image name and description? </w:t>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how are we supposed to get name and description? Could we ask user to write it when they upload the image?</w:t>
      </w:r>
    </w:p>
  </w:comment>
  <w:comment w:author="Fabio Ciravegna" w:id="87" w:date="2021-05-20T11:49:10Z">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list of elements in the MongoDB sounds right to me but it really depends on your application. Again it would make sense to ask the user to list the features you mention but that depends on the way you developed your application. So, in short what you say seems reasonable to me.</w:t>
      </w:r>
    </w:p>
  </w:comment>
  <w:comment w:author="Aleksandra W Kulbaka" w:id="88" w:date="2021-05-20T12:05:22Z">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 you very much! :)</w:t>
      </w:r>
    </w:p>
  </w:comment>
  <w:comment w:author="Ziting Zhao" w:id="109" w:date="2021-03-22T13:53:22Z">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Fabio, do we need to proactively book a meeting? Or do we have to wait for you to contact us please?</w:t>
      </w:r>
    </w:p>
  </w:comment>
  <w:comment w:author="Fabio Ciravegna" w:id="110" w:date="2021-03-22T14:25:06Z">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will send a link to a booking spreadsheet</w:t>
      </w:r>
    </w:p>
  </w:comment>
  <w:comment w:author="Ziting Zhao" w:id="19" w:date="2021-03-16T16:14:59Z">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for this do we need to create a search function? For searching all works by one author</w:t>
      </w:r>
    </w:p>
  </w:comment>
  <w:comment w:author="Fabio Ciravegna" w:id="20" w:date="2021-03-16T16:20:53Z">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 w:author="Simonas Petkevicius" w:id="21" w:date="2021-03-25T15:40:31Z">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should this search function be implemented and how exactly should it work. May you elaborate on it?</w:t>
      </w:r>
    </w:p>
  </w:comment>
  <w:comment w:author="Fabio Ciravegna" w:id="22" w:date="2021-03-26T08:53:39Z">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am open to creative solutions. I would implement it in the screen where you open the room and select the image. A button in the form would allow you to choose the image from the database. For example, if you use Bootstrap you could use a modal  that pops up and allows  searching for a suitable image in the Mongo database (for those of you who do not know bootstrap: a modal is just a pop up window). The modal would return the image to upload to the form. As said this is a possible solution, happy for you to choose an alternative suitable solution.</w:t>
      </w:r>
    </w:p>
  </w:comment>
  <w:comment w:author="Jack Maskell" w:id="122" w:date="2021-05-21T16:19:38Z">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this include details like how to setup intelliJ with nodeJS or just something simple like "run the www file from the bin folder"?</w:t>
      </w:r>
    </w:p>
  </w:comment>
  <w:comment w:author="Fabio Ciravegna" w:id="123" w:date="2021-05-21T17:39:03Z">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 whatever is specific to your solution. No need to say to run bin/www. Knowing what port it runs on would be useful, so saying something like connect to http://localhost:3000/ would be useful, especially if your main route is not / (e.g. you have http://localhost:3000/index. I hope it helps</w:t>
      </w:r>
    </w:p>
  </w:comment>
  <w:comment w:author="Jack Maskell" w:id="124" w:date="2021-05-21T17:43:08Z">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That clears it up, thanks!</w:t>
      </w:r>
    </w:p>
  </w:comment>
  <w:comment w:author="Charalampos Billinis" w:id="83" w:date="2021-03-08T15:24:59Z">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included in the tasks for nodeJS?</w:t>
      </w:r>
    </w:p>
  </w:comment>
  <w:comment w:author="Fabio Ciravegna" w:id="84" w:date="2021-03-08T16:01:15Z">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routes</w:t>
      </w:r>
    </w:p>
  </w:comment>
  <w:comment w:author="Fabio Ciravegna" w:id="85" w:date="2021-03-08T16:38:29Z">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the organisation of any server constellation</w:t>
      </w:r>
    </w:p>
  </w:comment>
  <w:comment w:author="Charalampos Billinis" w:id="89" w:date="2021-03-08T15:24:59Z">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included in the tasks for nodeJS?</w:t>
      </w:r>
    </w:p>
  </w:comment>
  <w:comment w:author="Fabio Ciravegna" w:id="90" w:date="2021-03-08T16:01:15Z">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routes</w:t>
      </w:r>
    </w:p>
  </w:comment>
  <w:comment w:author="Fabio Ciravegna" w:id="91" w:date="2021-03-08T16:38:29Z">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the organisation of any server constellation</w:t>
      </w:r>
    </w:p>
  </w:comment>
  <w:comment w:author="Charalampos Billinis" w:id="92" w:date="2021-03-08T15:24:59Z">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included in the tasks for nodeJS?</w:t>
      </w:r>
    </w:p>
  </w:comment>
  <w:comment w:author="Fabio Ciravegna" w:id="93" w:date="2021-03-08T16:01:15Z">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routes</w:t>
      </w:r>
    </w:p>
  </w:comment>
  <w:comment w:author="Fabio Ciravegna" w:id="94" w:date="2021-03-08T16:38:29Z">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the organisation of any server constellation</w:t>
      </w:r>
    </w:p>
  </w:comment>
  <w:comment w:author="Manas M Sarpatwar" w:id="29" w:date="2021-03-19T16:42:10Z">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Ajax have to be implemented using jQuery or can we use </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XMLHttpRequest()? @f.ciravegna@sheffield.ac.uk</w:t>
      </w:r>
    </w:p>
  </w:comment>
  <w:comment w:author="Fabio Ciravegna" w:id="30" w:date="2021-03-19T20:50:01Z">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strongly suggest to use Jquery</w:t>
      </w:r>
    </w:p>
  </w:comment>
  <w:comment w:author="Manas M Sarpatwar" w:id="31" w:date="2021-03-20T17:25:49Z">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Got it, it's just that fetching the image as a blob requires a hacky solution with jQuery which in turn uses the XMLHttpRequest. Would it be okay to use iXMLHttpRequest once to fetch the image as a blob and then convert it to base64? @f.ciravegna@sheffield.ac.uk</w:t>
      </w:r>
    </w:p>
  </w:comment>
  <w:comment w:author="Fabio Ciravegna" w:id="32" w:date="2021-03-21T16:10:29Z">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Never heard of it. I have checked and it seems to be a Microsoft only implementation. That is unlikely to  work on my MAC, if it is MS only. Please use the material that has been given to you in the module.</w:t>
      </w:r>
    </w:p>
  </w:comment>
  <w:comment w:author="Manas M Sarpatwar" w:id="33" w:date="2021-03-21T16:20:14Z">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Oh sorry, somehow I made a typo and wrote iXMLHttpRequest. I meant to say XMLHttpRequest which should work on all platforms. Really funny how the iXMLHttpRequest is accidentally a thing.
</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issue I am referring to is on this stackoverflow thread https://stackoverflow.com/questions/17657184/using-jquerys-ajax-method-to-retrieve-images-as-a-blob/17682424</w:t>
      </w:r>
    </w:p>
  </w:comment>
  <w:comment w:author="Fabio Ciravegna" w:id="34" w:date="2021-03-22T09:25:16Z">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Oh ok, that makes more sense than willing to use an obscure MS feature. I am confused because that post on Stackoverflow says: "So revisiting this topic, it seems it is indeed possible to do this with jQuery 3" and gives a solution. Is that solution not working for you?</w:t>
      </w:r>
    </w:p>
  </w:comment>
  <w:comment w:author="Manas M Sarpatwar" w:id="35" w:date="2021-03-22T14:51:54Z">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Oh I didn't scroll down enough to see the jQuery 3 solution. The jQuery solution works flawlessly.. Apologies for the trouble.</w:t>
      </w:r>
    </w:p>
  </w:comment>
  <w:comment w:author="Fabio Ciravegna" w:id="36" w:date="2021-03-22T14:57:40Z">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being able to scroll is a major requirement for computer scientists!!</w:t>
      </w:r>
    </w:p>
  </w:comment>
  <w:comment w:author="Thomas B Tonner" w:id="111" w:date="2021-03-21T14:51:34Z">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this mean we can work over the Easter Holiday's and get formative feedback for that work (work completed just before the start of week 8)?</w:t>
      </w:r>
    </w:p>
  </w:comment>
  <w:comment w:author="Fabio Ciravegna" w:id="112" w:date="2021-03-21T16:01:58Z">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 w:author="Simonas Petkevicius" w:id="50" w:date="2021-03-25T14:00:06Z">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 you mean by offline when taking pictures? Should you be able to annotate images while offline, but not chat or both?</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far as, I understand you should be able to upload pictures from your own computer? or only the ones from the server and a link?</w:t>
      </w:r>
    </w:p>
  </w:comment>
  <w:comment w:author="Fabio Ciravegna" w:id="51" w:date="2021-03-25T14:29:46Z">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 apologies that did not make much sense. I have corrected the sentence</w:t>
      </w:r>
    </w:p>
  </w:comment>
  <w:comment w:author="Simonas Petkevicius" w:id="52" w:date="2021-03-25T15:29:59Z">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you be able to import images to the database from your own laptop, or only from links and ones on the server? Also, who sets the description of the image, should there be a different page for submitting images?</w:t>
      </w:r>
    </w:p>
  </w:comment>
  <w:comment w:author="Fabio Ciravegna" w:id="53" w:date="2021-03-26T08:56:26Z">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should be able to upload images to the database from your laptop. Yes you could have a different page for that: I say could because there may be creative solutions that use alternative approaches, e.g. a pop up window within the main page. I have no specific preference. I just want the system to be able to upload an image to the db</w:t>
      </w:r>
    </w:p>
  </w:comment>
  <w:comment w:author="Karolina B Debowska" w:id="118" w:date="2021-03-20T14:18:50Z">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we allowed to use crypto-js library?</w:t>
      </w:r>
    </w:p>
  </w:comment>
  <w:comment w:author="Fabio Ciravegna" w:id="119" w:date="2021-03-21T16:13:16Z">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for any library, it is best to send me an email and a link to the library so that I can  check it properly</w:t>
      </w:r>
    </w:p>
  </w:comment>
  <w:comment w:author="Bridget Le" w:id="64" w:date="2021-05-24T16:37:02Z">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Fabio, I am confused by this because I thought that when you go from offline to online the data is moved from indexDB to mongoDB and then the data in indexdb gets deleted or does this mean that the data still remains in the indexDB even when it is moved to mongoDB? Also, when they are online, should the data be saved in both indexdb and mongodb? This way you can access annotations from previous chats even when offline.</w:t>
      </w:r>
    </w:p>
  </w:comment>
  <w:comment w:author="Fabio Ciravegna" w:id="65" w:date="2021-05-24T16:43:35Z">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chat data is saved in the Mongo DB. They are just saved locally. The only part that you save in Mongo are the images uploaded by the users</w:t>
      </w:r>
    </w:p>
  </w:comment>
  <w:comment w:author="Bridget Le" w:id="66" w:date="2021-05-24T16:50:07Z">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images with or without annotations?</w:t>
      </w:r>
    </w:p>
  </w:comment>
  <w:comment w:author="Bridget Le" w:id="56" w:date="2021-05-24T16:42:39Z">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offline, should they be able to upload from a URL? We were thinking of just allowing them to upload from their webcam.</w:t>
      </w:r>
    </w:p>
  </w:comment>
  <w:comment w:author="Fabio Ciravegna" w:id="57" w:date="2021-05-24T16:49:42Z">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am not sure to understand. How can you upload anything if you are offline?</w:t>
      </w:r>
    </w:p>
  </w:comment>
  <w:comment w:author="Bridget Le" w:id="58" w:date="2021-05-24T16:54:23Z">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somehow we can still create a new chat room with a picture from a url or should it be that they can only use their webcam when they are offline?</w:t>
      </w:r>
    </w:p>
  </w:comment>
  <w:comment w:author="Fabio Ciravegna" w:id="59" w:date="2021-05-24T16:59:58Z">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still do not understand your point. Why are you creating a room when offline? The room is for communicating if you are offline you can look at the past chats but I am not sure why you want to create a new room. Anyway, you can decide to do what you deem reasonable, It seems to me that creating a new room while offline is not necessarily the most important feature</w:t>
      </w:r>
    </w:p>
  </w:comment>
  <w:comment w:author="Bridget Le" w:id="60" w:date="2021-05-24T17:09:59Z">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what i understand, there should be two different windows if they're offline/online with the offline one only allowing a new picture to be uploaded and annotations and chat by yourself (which is like just creating a new room just with yourself which is why i maybe misunderstood that they can still create a new room but just for themselves). If you are saying that if you are offline you can only look at past chats, this confuses me because you said you can upload a new picture so doesn't that mean you technically make a new room? Or do you mean a new picture in an old chat?</w:t>
      </w:r>
    </w:p>
  </w:comment>
  <w:comment w:author="Fabio Ciravegna" w:id="61" w:date="2021-05-24T17:21:10Z">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Honestly I do no think you need two windows, As said you are just considering a corner case and building a big solution about it. Just keep the same interface and if the user is offline and the room is not in the indexedDB just tell the user that they can only access only existing rooms when offline</w:t>
      </w:r>
    </w:p>
  </w:comment>
  <w:comment w:author="Bridget Le" w:id="62" w:date="2021-05-24T17:32:52Z">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they can only access old pictures, then what new data is sent to mongodb if the picture data already exists?</w:t>
      </w:r>
    </w:p>
  </w:comment>
  <w:comment w:author="Fabio Ciravegna" w:id="63" w:date="2021-05-25T08:04:08Z">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said, I believe you are overthinking a minor feature. Do what you think best. I would also like to point out that you were given the opportunity  to clarify issues with the assignment over at least three weeks of lab classes. I have never seen you asking questions. You were also given the possibility of a 1:1 meeting to discuss individually. Having these doubts a few days after the deadline seem rather peculiar to me and it raises the questions of your commitment to the module during the academic semester.</w:t>
      </w:r>
    </w:p>
  </w:comment>
  <w:comment w:author="Lucas Maybury" w:id="48" w:date="2021-05-21T14:04:48Z">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will this look like in the app? In the example above it shows a message in the chat "please move to image...". What is the difference between showing a cached transition to a new image URL and a chat message?</w:t>
      </w:r>
    </w:p>
  </w:comment>
  <w:comment w:author="Fabio Ciravegna" w:id="49" w:date="2021-05-21T16:21:04Z">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can decide how to implement that. I do not put constraints. I am fine with any reasonable solution</w:t>
      </w:r>
    </w:p>
  </w:comment>
  <w:comment w:author="Ziting Zhao" w:id="131" w:date="2021-05-21T13:28:51Z">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Fabio, we are not sure what is the difference between a Instruction and  Comment inside this form? What do we need to write in the Instruction?</w:t>
      </w:r>
    </w:p>
  </w:comment>
  <w:comment w:author="Fabio Ciravegna" w:id="132" w:date="2021-05-21T13:56:07Z">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instructions is where I tell you what to do. You must write in the comment sections</w:t>
      </w:r>
    </w:p>
  </w:comment>
  <w:comment w:author="Jake Holland" w:id="125" w:date="2021-05-21T14:16:40Z">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level of detail are you looking for?</w:t>
      </w:r>
    </w:p>
  </w:comment>
  <w:comment w:author="Fabio Ciravegna" w:id="126" w:date="2021-05-21T14:23:51Z">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enough to have proof that your solution effectively works and what we should expect to see. Just a few images would be fine</w:t>
      </w:r>
    </w:p>
  </w:comment>
  <w:comment w:author="Ting Guo" w:id="13" w:date="2021-03-19T13:14:01Z">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these data, when should them be uploaded? When the user append the image url, there is actually no extra information required. So could it be assumed that the user is able to edit the image information after joining the chat? Thus, empty image info may be passed in at the beginning of the chat?</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@f.ciravegna@sheffield.ac.uk</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Fabio Ciravegna_</w:t>
      </w:r>
    </w:p>
  </w:comment>
  <w:comment w:author="Fabio Ciravegna" w:id="14" w:date="2021-03-23T08:58:01Z">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@tguo8@sheffield.ac.uk I have replied in teh discussion groups. I believe you should have a page where you upload an image and its metadata to the database. You can only open a discussion on an image once it is safely in the database</w:t>
      </w:r>
    </w:p>
  </w:comment>
  <w:comment w:author="Ting Guo" w:id="23" w:date="2021-03-19T13:06:35Z">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if the image discussion was created when the user was offline? Is he also able to check that image, or just can see the image but with an empty chat log?</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@f.ciravegna@sheffield.ac.uk</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Fabio Ciravegna_</w:t>
      </w:r>
    </w:p>
  </w:comment>
  <w:comment w:author="Fabio Ciravegna" w:id="24" w:date="2021-03-23T08:59:28Z">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 user is in the database the user will be able to see it and open a discussion. If someone else in the meantime has discussed about that image in the same room, then the new user will not see anything because you can only see annotations and discussions while they happen</w:t>
      </w:r>
    </w:p>
  </w:comment>
  <w:comment w:author="Bridget Le" w:id="54" w:date="2021-03-11T13:07:07Z">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constitutes as online and offline: is it when they have no internet connection (offline) or is it when they, for example, press a button to change their status to online?</w:t>
      </w:r>
    </w:p>
  </w:comment>
  <w:comment w:author="Fabio Ciravegna" w:id="55" w:date="2021-03-11T14:44:46Z">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there is no internet connection</w:t>
      </w:r>
    </w:p>
  </w:comment>
  <w:comment w:author="Richard Somers" w:id="113" w:date="2021-03-16T11:45:51Z">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Since Person 2 (listed above) is doing MongoDB and NodeJs, not much NodeJs is required outside of the provided starting point code. Im a bit confused what they are meant to do for the week 7 deadline.</w:t>
      </w:r>
    </w:p>
  </w:comment>
  <w:comment w:author="Fabio Ciravegna" w:id="114" w:date="2021-03-16T12:10:49Z">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Richard, well spotted. Unfortunately I had to come up with the division on the spot when I realised there were groups composed of two people. Please give me the time to have a look at it</w:t>
      </w:r>
    </w:p>
  </w:comment>
  <w:comment w:author="Fabio Ciravegna" w:id="115" w:date="2021-03-16T12:13:48Z">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have just realised that there are no longer groups of two. Am I missing anything? Are you in a group of two?</w:t>
      </w:r>
    </w:p>
  </w:comment>
  <w:comment w:author="Richard Somers" w:id="116" w:date="2021-03-16T12:24:05Z">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Im in a group of 3. I'm looking at 'Member 2: nodeJS server (excluding socket.io), MongoDB' in the work division. nodeJS server has next to nothing required for the initial deadline as most of it it provided in the initial code provided by yourself, and MongoDB is not needed till part 2. Could a better division of labour be socketIO, IndexDB and ServiceWorker between the 3 people for part 1 as they seem to be the 3 mainpillars of the first deadline? Cheers</w:t>
      </w:r>
    </w:p>
  </w:comment>
  <w:comment w:author="Fabio Ciravegna" w:id="117" w:date="2021-03-16T12:55:12Z">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 Richard, I am happy to consider a different allocation if you can write it down with a division for all three people. At this point in time I can only offer an additional alternative possible division, as some groups may have already started working using the one above.</w:t>
      </w:r>
    </w:p>
  </w:comment>
  <w:comment w:author="Fabio Ciravegna" w:id="71" w:date="2021-04-30T09:22:44Z">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 this part is not listed in the division of work. Who should do this part? This is up to you. I suggest to look at the number and quality of commits that each of you has done in the Github repo and the person who has contributed the least does it. Just a rule of thumb. You can choose.</w:t>
      </w:r>
    </w:p>
  </w:comment>
  <w:comment w:author="Manas M Sarpatwar" w:id="120" w:date="2021-05-19T16:37:50Z">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@f.ciravegna@sheffield.ac.uk Since we would already be documenting the server routes using javadoc like strings, can we use swagger-jsdoc (https://github.com/Surnet/swagger-jsdoc) alongside swagger-ui-express to autogenerate the OpenAPI specification?</w:t>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Fabio Ciravegna_</w:t>
      </w:r>
    </w:p>
  </w:comment>
  <w:comment w:author="Fabio Ciravegna" w:id="121" w:date="2021-05-19T17:34:07Z">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problem. As long as you have good quality documentation I am fine</w:t>
      </w:r>
    </w:p>
  </w:comment>
  <w:comment w:author="Ziting Zhao" w:id="0" w:date="2021-03-14T15:52:23Z">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this mean that there can only be one picture per room? When multiple pictures are needed, agents need to create multiple rooms? I'm not quite sure I'm understanding this correctly?</w:t>
      </w:r>
    </w:p>
  </w:comment>
  <w:comment w:author="Fabio Ciravegna" w:id="1" w:date="2021-03-14T17:52:02Z">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 idea is to  have one picture per room with a link to the next image. By clicking the link the new image will be opened in the same room by replacing the one currently displayed. Having multiple pictures may complicate the interface and I do not suggest it.</w:t>
      </w:r>
    </w:p>
  </w:comment>
  <w:comment w:author="Ziting Zhao" w:id="2" w:date="2021-03-16T15:52:07Z">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the chat log need to remain in this screen after the original image has been replaced? Or can the previous chat history be cleared when the image is replaced?</w:t>
      </w:r>
    </w:p>
  </w:comment>
  <w:comment w:author="Fabio Ciravegna" w:id="3" w:date="2021-03-16T16:11:18Z">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chat record should definitely be removed as it would not make sense with the new image being displayed</w:t>
      </w:r>
    </w:p>
  </w:comment>
  <w:comment w:author="Alexandra I Herghelegiu" w:id="4" w:date="2021-03-17T17:28:29Z">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that image be deleted from the database once it's replaced by the new image? </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also, would the user be able to enter/create a chat room without an image attached to it? @f.ciravegna@sheffield.ac.uk</w:t>
      </w:r>
    </w:p>
  </w:comment>
  <w:comment w:author="Fabio Ciravegna" w:id="5" w:date="2021-03-17T19:26:02Z">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database would it be deleted from? In my view the images should never be deleted (but I may have misunderstood your question).  If it is a remote image then you must keep it in the IndexedDB so to be retrievable. If it is an image that has been uploaded by one of the participants, then the image should stay in the MongoDB database and the IndexedDB. It is not a requirement that a user should be able to enter a room without an image but it would not hurt if you implemented it</w:t>
      </w:r>
    </w:p>
  </w:comment>
  <w:comment w:author="Alexandra I Herghelegiu" w:id="6" w:date="2021-03-17T19:40:19Z">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Nevermind, I just read a post of yours indicating that clicking on the link would essentially open up a new room, I thought that it would just replace the photo of the current room with a different photo. Thanks!</w:t>
      </w:r>
    </w:p>
  </w:comment>
  <w:comment w:author="Amira Abraham" w:id="74" w:date="2021-05-02T18:03:15Z">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the user annotate with only the type Person? or any types (eg: movie, place, etc) ?</w:t>
      </w:r>
    </w:p>
  </w:comment>
  <w:comment w:author="Fabio Ciravegna" w:id="75" w:date="2021-05-03T04:51:28Z">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types (or at least a reasonably large subset) are required</w:t>
      </w:r>
    </w:p>
  </w:comment>
  <w:comment w:author="Fabio Ciravegna" w:id="76" w:date="2021-04-30T08:26:23Z">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 do we have to allow a knowledge graph annotation for every annotation? Answer: not necessarily. I suggest to have two ways of annotation (e.g. two types of pens) one for the normal annotations and the other for the knowledge graph annotation. The former works as usual, the latter let the widget appear. You could for example use two different colours to discriminate them or a different thickness, or the latter may be dashed, or a square like the example above. I do not mind how you will do it</w:t>
      </w:r>
    </w:p>
  </w:comment>
  <w:comment w:author="Norton Andreev" w:id="77" w:date="2021-05-09T18:22:29Z">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this mean that one KG annotation per image is enough, as suggested by this answer, or should we implement more than one, as suggested on the Barack and Michelle Obama example on the document?</w:t>
      </w:r>
    </w:p>
  </w:comment>
  <w:comment w:author="Fabio Ciravegna" w:id="78" w:date="2021-05-09T20:10:18Z">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than one. The comment above meant that there can be  both KG and non KG annotations in the same session</w:t>
      </w:r>
    </w:p>
  </w:comment>
  <w:comment w:author="Norton Andreev" w:id="79" w:date="2021-05-09T20:15:54Z">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Thank you! :)</w:t>
      </w:r>
    </w:p>
  </w:comment>
  <w:comment w:author="Edward Hails" w:id="129" w:date="2021-05-18T23:46:30Z">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questions here:</w:t>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Should the self assessment form be completed individually (i.e. each person completes their own)</w:t>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Should all team members submit the final .zip, or just one?</w:t>
      </w:r>
    </w:p>
  </w:comment>
  <w:comment w:author="Fabio Ciravegna" w:id="130" w:date="2021-05-19T08:17:08Z">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self assessment form should be filled collectively unless there is a disagreement that cannot be solved. In the latter case, please contact me to warn me about it and send me the different forms by email. Everyone must submit the same zip file via Blackboard. We will mark only one of them but we need everybody to submit to avoid issues and confusion (e.g wrong version submitted by one member, one member missing the deadline, etc.) that we have unfortunately experienced in the past years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1">
    <w:pPr>
      <w:rPr/>
    </w:pPr>
    <w:r w:rsidDel="00000000" w:rsidR="00000000" w:rsidRPr="00000000">
      <w:rPr>
        <w:rtl w:val="0"/>
      </w:rPr>
      <w:t xml:space="preserve">This is a live document. If you have specific questions please comment on it and then tag me (adding to your comment: </w:t>
    </w:r>
    <w:hyperlink r:id="rId1">
      <w:r w:rsidDel="00000000" w:rsidR="00000000" w:rsidRPr="00000000">
        <w:rPr>
          <w:color w:val="1155cc"/>
          <w:u w:val="single"/>
          <w:rtl w:val="0"/>
        </w:rPr>
        <w:t xml:space="preserve">+f.ciravegna@sheffield.ac.uk</w:t>
      </w:r>
    </w:hyperlink>
    <w:r w:rsidDel="00000000" w:rsidR="00000000" w:rsidRPr="00000000">
      <w:rPr>
        <w:rtl w:val="0"/>
      </w:rPr>
      <w:t xml:space="preserve"> and assigning the task to me)</w:t>
    </w:r>
  </w:p>
  <w:p w:rsidR="00000000" w:rsidDel="00000000" w:rsidP="00000000" w:rsidRDefault="00000000" w:rsidRPr="00000000" w14:paraId="000000B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pPr>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4.png"/><Relationship Id="rId13" Type="http://schemas.openxmlformats.org/officeDocument/2006/relationships/image" Target="media/image2.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15" Type="http://schemas.openxmlformats.org/officeDocument/2006/relationships/header" Target="header1.xml"/><Relationship Id="rId14" Type="http://schemas.openxmlformats.org/officeDocument/2006/relationships/hyperlink" Target="https://drive.google.com/open?id=1hZ2VRFcGg55Z7icDs8Xqml5c48Bm9UIgNsV7R7D1Emg&amp;authuser=0" TargetMode="External"/><Relationship Id="rId17" Type="http://schemas.openxmlformats.org/officeDocument/2006/relationships/footer" Target="footer1.xml"/><Relationship Id="rId16" Type="http://schemas.openxmlformats.org/officeDocument/2006/relationships/header" Target="header2.xml"/><Relationship Id="rId5" Type="http://schemas.openxmlformats.org/officeDocument/2006/relationships/numbering" Target="numbering.xml"/><Relationship Id="rId6" Type="http://schemas.openxmlformats.org/officeDocument/2006/relationships/styles" Target="styles.xml"/><Relationship Id="rId18" Type="http://schemas.openxmlformats.org/officeDocument/2006/relationships/footer" Target="footer2.xml"/><Relationship Id="rId7" Type="http://schemas.openxmlformats.org/officeDocument/2006/relationships/image" Target="media/image5.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footer2.xml.rels><?xml version="1.0" encoding="UTF-8" standalone="yes"?><Relationships xmlns="http://schemas.openxmlformats.org/package/2006/relationships"><Relationship Id="rId1" Type="http://schemas.openxmlformats.org/officeDocument/2006/relationships/hyperlink" Target="mailto:+f.ciravegna@sheffield.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